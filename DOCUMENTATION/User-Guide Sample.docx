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/>
  <w:body>
    <w:p w14:paraId="14FBD31B" w14:textId="387D5E86" w:rsidR="005B6EDE" w:rsidRDefault="000D1770">
      <w:pPr>
        <w:widowControl w:val="0"/>
      </w:pPr>
      <w:r>
        <w:t xml:space="preserve">                                                         </w:t>
      </w:r>
    </w:p>
    <w:p w14:paraId="1BDE8070" w14:textId="3CA002C3" w:rsidR="005B6EDE" w:rsidRDefault="00926418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0" w:name="_heading=h.gjdgxs" w:colFirst="0" w:colLast="0"/>
      <w:bookmarkEnd w:id="0"/>
      <w:r>
        <w:rPr>
          <w:noProof/>
        </w:rPr>
        <w:drawing>
          <wp:anchor distT="0" distB="0" distL="114300" distR="114300" simplePos="0" relativeHeight="251705344" behindDoc="1" locked="0" layoutInCell="1" allowOverlap="1" wp14:anchorId="5D8F285E" wp14:editId="6196C2A3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895850" cy="2254885"/>
            <wp:effectExtent l="0" t="0" r="0" b="0"/>
            <wp:wrapTight wrapText="bothSides">
              <wp:wrapPolygon edited="0">
                <wp:start x="2017" y="0"/>
                <wp:lineTo x="0" y="17883"/>
                <wp:lineTo x="1681" y="20803"/>
                <wp:lineTo x="6304" y="21351"/>
                <wp:lineTo x="9413" y="21351"/>
                <wp:lineTo x="14120" y="20803"/>
                <wp:lineTo x="19583" y="18066"/>
                <wp:lineTo x="21516" y="0"/>
                <wp:lineTo x="2017" y="0"/>
              </wp:wrapPolygon>
            </wp:wrapTight>
            <wp:docPr id="1" name="Picture 1" descr="Best computer education institute in Pakistan. Get trained in latest  softwares with Ap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st computer education institute in Pakistan. Get trained in latest  softwares with Aptec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" w:hAnsi="Times" w:cs="Times"/>
          <w:color w:val="808080"/>
        </w:rPr>
        <w:t xml:space="preserve">   </w:t>
      </w:r>
    </w:p>
    <w:p w14:paraId="41F2030F" w14:textId="1B92D5B2" w:rsidR="005B6EDE" w:rsidRDefault="00926418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color w:val="000000"/>
          <w:sz w:val="96"/>
          <w:szCs w:val="96"/>
        </w:rPr>
        <w:t xml:space="preserve">  </w:t>
      </w:r>
      <w:proofErr w:type="spellStart"/>
      <w:r>
        <w:rPr>
          <w:rFonts w:ascii="Times" w:eastAsia="Times" w:hAnsi="Times" w:cs="Times"/>
          <w:color w:val="000000"/>
          <w:sz w:val="72"/>
          <w:szCs w:val="72"/>
          <w:u w:val="single"/>
        </w:rPr>
        <w:t>DCake</w:t>
      </w:r>
      <w:proofErr w:type="spellEnd"/>
      <w:r>
        <w:rPr>
          <w:rFonts w:ascii="Times" w:eastAsia="Times" w:hAnsi="Times" w:cs="Times"/>
          <w:color w:val="000000"/>
          <w:sz w:val="72"/>
          <w:szCs w:val="72"/>
          <w:u w:val="single"/>
        </w:rPr>
        <w:t xml:space="preserve"> Shop</w:t>
      </w:r>
    </w:p>
    <w:p w14:paraId="7C6C1D07" w14:textId="77777777" w:rsidR="005B6EDE" w:rsidRDefault="00926418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i/>
          <w:color w:val="000000"/>
          <w:sz w:val="72"/>
          <w:szCs w:val="72"/>
        </w:rPr>
        <w:t xml:space="preserve">      </w:t>
      </w:r>
      <w:r>
        <w:rPr>
          <w:rFonts w:ascii="Times" w:eastAsia="Times" w:hAnsi="Times" w:cs="Times"/>
          <w:i/>
          <w:color w:val="000000"/>
          <w:sz w:val="72"/>
          <w:szCs w:val="72"/>
          <w:u w:val="single"/>
        </w:rPr>
        <w:t>User Guide</w:t>
      </w:r>
    </w:p>
    <w:tbl>
      <w:tblPr>
        <w:tblStyle w:val="Style20"/>
        <w:tblW w:w="8636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7"/>
        <w:gridCol w:w="3149"/>
        <w:gridCol w:w="3240"/>
      </w:tblGrid>
      <w:tr w:rsidR="005B6EDE" w14:paraId="3F6858CE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299CA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2CB27" w14:textId="573DD8CF" w:rsidR="005B6EDE" w:rsidRDefault="00926418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Miss Zehra Aslam</w:t>
            </w:r>
          </w:p>
        </w:tc>
      </w:tr>
      <w:tr w:rsidR="005B6EDE" w14:paraId="3EDDCF25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3B52C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26C2" w14:textId="25FCF353" w:rsidR="005B6EDE" w:rsidRDefault="00926418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2309C2</w:t>
            </w:r>
          </w:p>
        </w:tc>
      </w:tr>
      <w:tr w:rsidR="005B6EDE" w14:paraId="29F9A972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0A338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280F2" w14:textId="1137E01C" w:rsidR="005B6EDE" w:rsidRDefault="00926418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</w:t>
            </w:r>
          </w:p>
        </w:tc>
      </w:tr>
      <w:tr w:rsidR="005B6EDE" w14:paraId="0E39FDD5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329C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06D5A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FF800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5B6EDE" w14:paraId="00D6DB45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B8215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A5830" w14:textId="38ECF878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60D3E" w14:textId="77777777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</w:tr>
      <w:tr w:rsidR="005B6EDE" w14:paraId="1D0FB082" w14:textId="77777777">
        <w:trPr>
          <w:trHeight w:val="568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68E14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56EF6" w14:textId="1423B53F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7C34" w14:textId="77777777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</w:tr>
      <w:tr w:rsidR="005B6EDE" w14:paraId="13420E14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327FD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22106" w14:textId="5871785F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9D6CC" w14:textId="77777777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</w:tr>
      <w:tr w:rsidR="005B6EDE" w14:paraId="56605DD1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2D10E" w14:textId="77777777" w:rsidR="005B6EDE" w:rsidRDefault="0092641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B0458" w14:textId="279D4BCB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259EC" w14:textId="77777777" w:rsidR="005B6EDE" w:rsidRDefault="005B6EDE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</w:tr>
    </w:tbl>
    <w:p w14:paraId="49FC05C6" w14:textId="77777777" w:rsidR="005B6EDE" w:rsidRDefault="005B6EDE">
      <w:pPr>
        <w:widowControl w:val="0"/>
        <w:rPr>
          <w:color w:val="000000"/>
        </w:rPr>
      </w:pPr>
    </w:p>
    <w:p w14:paraId="64765784" w14:textId="77777777" w:rsidR="005B6EDE" w:rsidRDefault="005B6EDE">
      <w:pPr>
        <w:widowControl w:val="0"/>
        <w:rPr>
          <w:color w:val="000000"/>
        </w:rPr>
      </w:pPr>
    </w:p>
    <w:p w14:paraId="2B0853F2" w14:textId="77777777" w:rsidR="005B6EDE" w:rsidRDefault="00926418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79894174" w14:textId="77777777" w:rsidR="005B6EDE" w:rsidRDefault="005B6ED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21A0F77A" w14:textId="77777777" w:rsidR="005B6EDE" w:rsidRDefault="005B6ED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63BA4614" w14:textId="77777777" w:rsidR="00926418" w:rsidRPr="00926418" w:rsidRDefault="00926418" w:rsidP="00926418">
      <w:pPr>
        <w:pStyle w:val="ListParagraph"/>
        <w:widowControl w:val="0"/>
        <w:numPr>
          <w:ilvl w:val="0"/>
          <w:numId w:val="5"/>
        </w:numPr>
        <w:spacing w:before="640" w:line="240" w:lineRule="auto"/>
        <w:jc w:val="center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 w:rsidRPr="00926418"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  <w:t xml:space="preserve">Introduction </w:t>
      </w:r>
      <w:bookmarkStart w:id="1" w:name="_GoBack"/>
      <w:bookmarkEnd w:id="1"/>
    </w:p>
    <w:p w14:paraId="0DA2A94B" w14:textId="71D06B88" w:rsidR="00926418" w:rsidRPr="00926418" w:rsidRDefault="00926418" w:rsidP="00926418">
      <w:pPr>
        <w:pStyle w:val="ListParagraph"/>
        <w:widowControl w:val="0"/>
        <w:numPr>
          <w:ilvl w:val="0"/>
          <w:numId w:val="5"/>
        </w:numPr>
        <w:spacing w:before="640" w:line="240" w:lineRule="auto"/>
        <w:jc w:val="center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 w:rsidRPr="00926418"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  <w:t>Screenshots</w:t>
      </w:r>
    </w:p>
    <w:p w14:paraId="6652A4A0" w14:textId="77777777" w:rsidR="00926418" w:rsidRDefault="00926418" w:rsidP="00926418">
      <w:pPr>
        <w:widowControl w:val="0"/>
        <w:spacing w:before="640" w:line="240" w:lineRule="auto"/>
        <w:ind w:firstLine="720"/>
        <w:jc w:val="center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198D5231" w14:textId="77777777" w:rsidR="005B6EDE" w:rsidRDefault="005B6EDE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D96E6CF" w14:textId="77777777" w:rsidR="005B6EDE" w:rsidRDefault="00926418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</w:rPr>
      </w:pPr>
      <w:r>
        <w:rPr>
          <w:rFonts w:ascii="Times" w:eastAsia="Times" w:hAnsi="Times" w:cs="Times"/>
          <w:b/>
          <w:i/>
          <w:noProof/>
          <w:color w:val="001F5F"/>
          <w:sz w:val="55"/>
          <w:szCs w:val="55"/>
        </w:rPr>
        <w:drawing>
          <wp:inline distT="19050" distB="19050" distL="19050" distR="19050" wp14:anchorId="22809570" wp14:editId="39F1BA76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835" w14:textId="77777777" w:rsidR="005B6EDE" w:rsidRDefault="00926418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7C0D3708" w14:textId="77777777" w:rsidR="005B6EDE" w:rsidRDefault="005B6EDE">
      <w:pPr>
        <w:widowControl w:val="0"/>
        <w:spacing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22052D70" w14:textId="77777777" w:rsidR="005B6EDE" w:rsidRDefault="00926418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98B135E" wp14:editId="3772B01A">
            <wp:extent cx="5912485" cy="3937635"/>
            <wp:effectExtent l="0" t="0" r="0" b="0"/>
            <wp:docPr id="40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5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E68C" w14:textId="77777777" w:rsidR="005B6EDE" w:rsidRDefault="005B6EDE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73155FEC" w14:textId="77777777" w:rsidR="005B6EDE" w:rsidRDefault="00926418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1: Home page to Nexus 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aquarium</w:t>
      </w:r>
    </w:p>
    <w:p w14:paraId="160DE37D" w14:textId="77777777" w:rsidR="005B6EDE" w:rsidRDefault="00926418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45DA9CB4" wp14:editId="6EBA7543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“DIVE TO THE DEPTHS OF THE OCEANS WITH US”.  </w:t>
      </w:r>
    </w:p>
    <w:p w14:paraId="2DDCE48A" w14:textId="77777777" w:rsidR="005B6EDE" w:rsidRDefault="00926418">
      <w:pPr>
        <w:widowControl w:val="0"/>
        <w:numPr>
          <w:ilvl w:val="0"/>
          <w:numId w:val="2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By clicking (</w:t>
      </w:r>
      <w:r>
        <w:rPr>
          <w:rFonts w:ascii="Times" w:eastAsia="Times" w:hAnsi="Times" w:cs="Times"/>
          <w:b/>
          <w:color w:val="548DD4"/>
          <w:sz w:val="28"/>
          <w:szCs w:val="28"/>
        </w:rPr>
        <w:t>Get started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button user while redirect to the main </w:t>
      </w:r>
      <w:r>
        <w:rPr>
          <w:rFonts w:ascii="Times" w:eastAsia="Times" w:hAnsi="Times" w:cs="Times"/>
          <w:color w:val="000000"/>
          <w:sz w:val="28"/>
          <w:szCs w:val="28"/>
        </w:rPr>
        <w:lastRenderedPageBreak/>
        <w:t>webpage.</w:t>
      </w:r>
    </w:p>
    <w:p w14:paraId="0E384978" w14:textId="77777777" w:rsidR="005B6EDE" w:rsidRDefault="005B6EDE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20673113" w14:textId="77777777" w:rsidR="005B6EDE" w:rsidRDefault="00926418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                   </w:t>
      </w:r>
    </w:p>
    <w:p w14:paraId="31D26D63" w14:textId="77777777" w:rsidR="005B6EDE" w:rsidRDefault="005B6EDE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70BB2D61" w14:textId="77777777" w:rsidR="005B6EDE" w:rsidRDefault="005B6EDE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5A51B7D3" w14:textId="7604F17A" w:rsidR="005B6EDE" w:rsidRDefault="00926418" w:rsidP="00926418">
      <w:pPr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br w:type="page"/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0C05FBF6" w14:textId="77777777" w:rsidR="005B6EDE" w:rsidRDefault="00926418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317D4F" wp14:editId="3FA0FDD1">
            <wp:extent cx="5829300" cy="714375"/>
            <wp:effectExtent l="28575" t="28575" r="28575" b="28575"/>
            <wp:docPr id="41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5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1437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9FCBD4" w14:textId="77777777" w:rsidR="005B6EDE" w:rsidRDefault="00926418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795B7E72" w14:textId="77777777" w:rsidR="005B6EDE" w:rsidRDefault="0092641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seven 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0. 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460ED3F9" w14:textId="77777777" w:rsidR="005B6EDE" w:rsidRDefault="0092641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        </w:t>
      </w:r>
    </w:p>
    <w:p w14:paraId="41E6DB56" w14:textId="77777777" w:rsidR="005B6EDE" w:rsidRDefault="005B6ED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507950F3" w14:textId="77777777" w:rsidR="005B6EDE" w:rsidRDefault="005B6ED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59236AE5" w14:textId="77777777" w:rsidR="005B6EDE" w:rsidRDefault="00926418">
      <w:pPr>
        <w:widowControl w:val="0"/>
        <w:numPr>
          <w:ilvl w:val="0"/>
          <w:numId w:val="1"/>
        </w:numPr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 xml:space="preserve">index 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3EC8AD41" w14:textId="77777777" w:rsidR="005B6EDE" w:rsidRDefault="005B6EDE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3AB7D31" w14:textId="77777777" w:rsidR="005B6EDE" w:rsidRDefault="00926418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1E3604A9" wp14:editId="195D87B0">
            <wp:extent cx="4932680" cy="1991360"/>
            <wp:effectExtent l="31750" t="31750" r="31750" b="31750"/>
            <wp:docPr id="40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275" cy="1991413"/>
                    </a:xfrm>
                    <a:prstGeom prst="rect">
                      <a:avLst/>
                    </a:prstGeom>
                    <a:ln w="317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EE8DD3" w14:textId="77777777" w:rsidR="005B6EDE" w:rsidRDefault="00926418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3: About us</w:t>
      </w:r>
    </w:p>
    <w:p w14:paraId="5EC3CD5D" w14:textId="77777777" w:rsidR="005B6EDE" w:rsidRDefault="00926418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342B1892" wp14:editId="745A6444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5057" w14:textId="77777777" w:rsidR="005B6EDE" w:rsidRDefault="00926418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4AC56CA1" wp14:editId="12E533EF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CE21" w14:textId="77777777" w:rsidR="005B6EDE" w:rsidRDefault="00926418">
      <w:p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E060A53" wp14:editId="48C6FC53">
            <wp:extent cx="190500" cy="190500"/>
            <wp:effectExtent l="0" t="0" r="0" b="0"/>
            <wp:docPr id="41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2.png" descr="Arrow Slight curv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Explore different habitats, from the sweltering tropics to tidal rock pools.</w:t>
      </w:r>
    </w:p>
    <w:p w14:paraId="1068AE7E" w14:textId="77777777" w:rsidR="005B6EDE" w:rsidRDefault="00926418">
      <w:p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4CAE4D5" wp14:editId="46B96957">
            <wp:extent cx="190500" cy="190500"/>
            <wp:effectExtent l="0" t="0" r="0" b="0"/>
            <wp:docPr id="413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52.png" descr="Arrow Slight curv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 Discover all about our weird and wonderful creatures with fun and interactive learning experience.</w:t>
      </w:r>
    </w:p>
    <w:p w14:paraId="1AFADDD5" w14:textId="77777777" w:rsidR="005B6EDE" w:rsidRDefault="00926418">
      <w:pPr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520AFDA7" wp14:editId="0AB1E1B6">
            <wp:extent cx="190500" cy="190500"/>
            <wp:effectExtent l="0" t="0" r="0" b="0"/>
            <wp:docPr id="417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52.png" descr="Arrow Slight curv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>To be a destination of choice where all are welcome and motivated to join as a driving force for aquatic life.</w:t>
      </w:r>
    </w:p>
    <w:p w14:paraId="251D07DA" w14:textId="77777777" w:rsidR="005B6EDE" w:rsidRDefault="00926418">
      <w:pPr>
        <w:rPr>
          <w:rFonts w:ascii="Times" w:eastAsia="Times" w:hAnsi="Times" w:cs="Times"/>
          <w:color w:val="000000"/>
          <w:sz w:val="28"/>
          <w:szCs w:val="28"/>
        </w:rPr>
      </w:pPr>
      <w:r>
        <w:br w:type="page"/>
      </w:r>
    </w:p>
    <w:p w14:paraId="65C2F702" w14:textId="77777777" w:rsidR="005B6EDE" w:rsidRDefault="00926418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4.Service (</w:t>
      </w:r>
      <w:r>
        <w:rPr>
          <w:b/>
          <w:color w:val="548DD4"/>
          <w:sz w:val="28"/>
          <w:szCs w:val="28"/>
          <w:u w:val="single"/>
        </w:rPr>
        <w:t>index (1).html</w:t>
      </w:r>
      <w:r>
        <w:rPr>
          <w:b/>
          <w:sz w:val="28"/>
          <w:szCs w:val="28"/>
          <w:u w:val="single"/>
        </w:rPr>
        <w:t>)</w:t>
      </w:r>
    </w:p>
    <w:p w14:paraId="038AE624" w14:textId="77777777" w:rsidR="005B6EDE" w:rsidRDefault="005B6EDE">
      <w:pPr>
        <w:ind w:left="180"/>
        <w:rPr>
          <w:b/>
          <w:sz w:val="28"/>
          <w:szCs w:val="28"/>
          <w:u w:val="single"/>
        </w:rPr>
      </w:pPr>
    </w:p>
    <w:p w14:paraId="02ABA176" w14:textId="77777777" w:rsidR="005B6EDE" w:rsidRDefault="005B6EDE">
      <w:pPr>
        <w:ind w:left="180"/>
        <w:rPr>
          <w:b/>
          <w:sz w:val="28"/>
          <w:szCs w:val="28"/>
          <w:u w:val="single"/>
        </w:rPr>
      </w:pPr>
    </w:p>
    <w:p w14:paraId="0D5DF00E" w14:textId="77777777" w:rsidR="005B6EDE" w:rsidRDefault="00926418">
      <w:pPr>
        <w:widowControl w:val="0"/>
        <w:spacing w:before="107" w:line="240" w:lineRule="auto"/>
        <w:ind w:left="1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52CC820" wp14:editId="020658A2">
            <wp:extent cx="5758180" cy="2272030"/>
            <wp:effectExtent l="22225" t="22225" r="22225" b="22225"/>
            <wp:docPr id="41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68.png"/>
                    <pic:cNvPicPr preferRelativeResize="0"/>
                  </pic:nvPicPr>
                  <pic:blipFill>
                    <a:blip r:embed="rId16"/>
                    <a:srcRect l="3862"/>
                    <a:stretch>
                      <a:fillRect/>
                    </a:stretch>
                  </pic:blipFill>
                  <pic:spPr>
                    <a:xfrm>
                      <a:off x="0" y="0"/>
                      <a:ext cx="5758463" cy="2272469"/>
                    </a:xfrm>
                    <a:prstGeom prst="rect">
                      <a:avLst/>
                    </a:prstGeom>
                    <a:ln w="222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CF07CD" w14:textId="77777777" w:rsidR="005B6EDE" w:rsidRDefault="0092641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4: Service</w:t>
      </w:r>
    </w:p>
    <w:p w14:paraId="0C6B3598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07F3ADD6" w14:textId="77777777" w:rsidR="005B6EDE" w:rsidRDefault="005B6EDE">
      <w:pPr>
        <w:spacing w:line="240" w:lineRule="auto"/>
        <w:rPr>
          <w:color w:val="000000"/>
        </w:rPr>
      </w:pPr>
    </w:p>
    <w:p w14:paraId="2A60A543" w14:textId="77777777" w:rsidR="005B6EDE" w:rsidRDefault="0092641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 w14:paraId="58B0CFDC" w14:textId="77777777" w:rsidR="005B6EDE" w:rsidRDefault="0092641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4882ECA2" wp14:editId="61BCDC04">
            <wp:extent cx="190500" cy="190500"/>
            <wp:effectExtent l="0" t="0" r="0" b="0"/>
            <wp:docPr id="416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2.png" descr="Arrow Slight curv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based Aquarium: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On our first service we have mentioned about providing home-based aquarium and providing them oceanic environment.</w:t>
      </w:r>
    </w:p>
    <w:p w14:paraId="12230091" w14:textId="77777777" w:rsidR="005B6EDE" w:rsidRDefault="00926418">
      <w:pPr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Aquat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ic pets: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We are giving idea about providing oceanic environment at home and we have mentioned how can be treat aquatic pets at home.</w:t>
      </w:r>
    </w:p>
    <w:p w14:paraId="63D985C1" w14:textId="77777777" w:rsidR="005B6EDE" w:rsidRDefault="00926418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Cleaning Service: </w:t>
      </w:r>
      <w:r>
        <w:rPr>
          <w:rFonts w:ascii="Times" w:eastAsia="Times" w:hAnsi="Times" w:cs="Times"/>
          <w:i/>
          <w:color w:val="000000"/>
          <w:sz w:val="28"/>
          <w:szCs w:val="28"/>
        </w:rPr>
        <w:t>We have mentioned that we are providing aquarium home cleaning services to the customer.</w:t>
      </w:r>
    </w:p>
    <w:p w14:paraId="2AED171B" w14:textId="77777777" w:rsidR="005B6EDE" w:rsidRDefault="00926418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Customer Servic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e: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For the ease of the people our website is providing customer service for the customer so that they can contact directly to our aquatic assistant</w:t>
      </w:r>
    </w:p>
    <w:p w14:paraId="649C200D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54868A3B" w14:textId="77777777" w:rsidR="005B6EDE" w:rsidRDefault="005B6EDE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4871EEC5" w14:textId="77777777" w:rsidR="005B6EDE" w:rsidRDefault="005B6EDE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55E1E6A3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659EAB5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28E0662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D97B545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011DF79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8B702C5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FF202ED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2672340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5.Mini Aquarium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29C03055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D0AFDCD" w14:textId="77777777" w:rsidR="005B6EDE" w:rsidRDefault="005B6EDE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39B781E8" w14:textId="77777777" w:rsidR="005B6EDE" w:rsidRDefault="00926418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5517C24" wp14:editId="42144021">
            <wp:extent cx="6036310" cy="3848100"/>
            <wp:effectExtent l="19050" t="19050" r="19050" b="19050"/>
            <wp:docPr id="41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6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848100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FF725A" w14:textId="77777777" w:rsidR="005B6EDE" w:rsidRDefault="00926418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1DECFDAB" wp14:editId="27CC4E22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2D511" w14:textId="77777777" w:rsidR="005B6EDE" w:rsidRDefault="0092641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5: Mini Aquarium Species</w:t>
      </w:r>
    </w:p>
    <w:p w14:paraId="5444B601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6B07337B" w14:textId="77777777" w:rsidR="005B6EDE" w:rsidRDefault="0092641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Description: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Every Aquarium have big tank and mini Aquarium for some unique and small types so species which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can’t  service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between big kind of marine.</w:t>
      </w:r>
    </w:p>
    <w:p w14:paraId="0E4EDDD6" w14:textId="77777777" w:rsidR="005B6EDE" w:rsidRDefault="0092641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“Description of some mini species”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02A120CE" w14:textId="77777777" w:rsidR="005B6EDE" w:rsidRDefault="00926418">
      <w:pPr>
        <w:widowControl w:val="0"/>
        <w:spacing w:before="107" w:line="240" w:lineRule="auto"/>
        <w:ind w:left="913" w:firstLine="257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given some unique kind of species in our mini Aquarium p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age </w:t>
      </w:r>
    </w:p>
    <w:p w14:paraId="7A742BF1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And provide hover to highlight the name and pictures so that people who are visiting our website can gain knowledge.</w:t>
      </w:r>
    </w:p>
    <w:p w14:paraId="55C6A3BA" w14:textId="77777777" w:rsidR="005B6EDE" w:rsidRDefault="00926418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Mickey Mouse Platy</w:t>
      </w:r>
    </w:p>
    <w:p w14:paraId="40840BFC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Guppies</w:t>
      </w:r>
    </w:p>
    <w:p w14:paraId="24CC8E3A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Neon Tetra</w:t>
      </w:r>
    </w:p>
    <w:p w14:paraId="56790C14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Gold Barb</w:t>
      </w:r>
    </w:p>
    <w:p w14:paraId="7CD14044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29B6B37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F6CCFDC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C6EEB37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642619E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6.Menu bar:</w:t>
      </w:r>
    </w:p>
    <w:p w14:paraId="2BA7AC90" w14:textId="77777777" w:rsidR="005B6EDE" w:rsidRDefault="005B6EDE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A93D2B3" w14:textId="77777777" w:rsidR="005B6EDE" w:rsidRDefault="00926418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  <w:color w:val="000000"/>
        </w:rPr>
        <w:drawing>
          <wp:inline distT="0" distB="0" distL="0" distR="0" wp14:anchorId="63DE2CFD" wp14:editId="5D70E06B">
            <wp:extent cx="6142990" cy="431800"/>
            <wp:effectExtent l="25400" t="25400" r="25400" b="25400"/>
            <wp:docPr id="42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69.png"/>
                    <pic:cNvPicPr preferRelativeResize="0"/>
                  </pic:nvPicPr>
                  <pic:blipFill>
                    <a:blip r:embed="rId19"/>
                    <a:srcRect t="9472" b="79849"/>
                    <a:stretch>
                      <a:fillRect/>
                    </a:stretch>
                  </pic:blipFill>
                  <pic:spPr>
                    <a:xfrm>
                      <a:off x="0" y="0"/>
                      <a:ext cx="6143163" cy="43233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06F451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9D7B8B8" w14:textId="77777777" w:rsidR="005B6EDE" w:rsidRDefault="00926418">
      <w:pPr>
        <w:widowControl w:val="0"/>
        <w:spacing w:before="107" w:line="240" w:lineRule="auto"/>
        <w:ind w:left="14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bookmarkStart w:id="2" w:name="_heading=h.30j0zll" w:colFirst="0" w:colLast="0"/>
      <w:bookmarkEnd w:id="2"/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6: Description of our Menu bar</w:t>
      </w:r>
    </w:p>
    <w:p w14:paraId="73D636E5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7C04D70A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60BA918B" w14:textId="77777777" w:rsidR="005B6EDE" w:rsidRDefault="00926418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Use to load the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remaining sections. The following is a list of those sections:</w:t>
      </w:r>
    </w:p>
    <w:p w14:paraId="706E6586" w14:textId="77777777" w:rsidR="005B6EDE" w:rsidRDefault="0092641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As we have work on only single page and re-directing on other sections. So, we are made our web directed pages. </w:t>
      </w:r>
    </w:p>
    <w:p w14:paraId="5639B253" w14:textId="77777777" w:rsidR="005B6EDE" w:rsidRDefault="00926418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1. 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7E7B02AC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About Page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 xml:space="preserve"> (2. index (1).html- About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50228F99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Services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3. index (1).html-Services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58EBB806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Portfolio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4. index (1).html-Portfolio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65FF970B" w14:textId="77777777" w:rsidR="005B6EDE" w:rsidRDefault="00926418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         </w:t>
      </w:r>
      <w:r>
        <w:rPr>
          <w:noProof/>
          <w:color w:val="000000"/>
        </w:rPr>
        <w:drawing>
          <wp:inline distT="0" distB="0" distL="0" distR="0" wp14:anchorId="4E5E4209" wp14:editId="111832F5">
            <wp:extent cx="267335" cy="267335"/>
            <wp:effectExtent l="0" t="0" r="0" b="0"/>
            <wp:docPr id="423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5.Portfolio-detail.html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19526B2C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686792C1" wp14:editId="6875E754">
            <wp:extent cx="267335" cy="267335"/>
            <wp:effectExtent l="0" t="0" r="0" b="0"/>
            <wp:docPr id="426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>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6.Portfolio-details-2.html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09E6393A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0E386CF7" wp14:editId="25B90557">
            <wp:extent cx="267335" cy="267335"/>
            <wp:effectExtent l="0" t="0" r="0" b="0"/>
            <wp:docPr id="428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7.Portfolio-details-3.html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602E090F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460EAAA1" wp14:editId="3BB4BC07">
            <wp:extent cx="267335" cy="267335"/>
            <wp:effectExtent l="0" t="0" r="0" b="0"/>
            <wp:docPr id="429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8.Portfolio-details-4.html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611E7DFB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F9E34B5" wp14:editId="1358C744">
            <wp:extent cx="267335" cy="267335"/>
            <wp:effectExtent l="0" t="0" r="0" b="0"/>
            <wp:docPr id="430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9.Portfolio-details-5.html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69D3F7D9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4FE1486E" wp14:editId="10A47DCE">
            <wp:extent cx="267335" cy="267335"/>
            <wp:effectExtent l="0" t="0" r="0" b="0"/>
            <wp:docPr id="382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10.Octopus-details.html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03D82EBB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17AF326" wp14:editId="34CEABD5">
            <wp:extent cx="267335" cy="267335"/>
            <wp:effectExtent l="0" t="0" r="0" b="0"/>
            <wp:docPr id="383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11.Jellyfish-details.html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178568D2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7A2D89A" wp14:editId="3D5C7E10">
            <wp:extent cx="267335" cy="267335"/>
            <wp:effectExtent l="0" t="0" r="0" b="0"/>
            <wp:docPr id="385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12.Beluga-details.ht</w:t>
      </w:r>
      <w:r>
        <w:rPr>
          <w:rFonts w:ascii="Times" w:eastAsia="Times" w:hAnsi="Times" w:cs="Times"/>
          <w:i/>
          <w:color w:val="548DD4"/>
          <w:sz w:val="28"/>
          <w:szCs w:val="28"/>
        </w:rPr>
        <w:t>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7412EC32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205CF7DE" wp14:editId="299DC123">
            <wp:extent cx="267335" cy="267335"/>
            <wp:effectExtent l="0" t="0" r="0" b="0"/>
            <wp:docPr id="386" name="image30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0.png" descr="Shark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Portfolio details(</w:t>
      </w:r>
      <w:r>
        <w:rPr>
          <w:rFonts w:ascii="Times" w:eastAsia="Times" w:hAnsi="Times" w:cs="Times"/>
          <w:i/>
          <w:color w:val="548DD4"/>
          <w:sz w:val="28"/>
          <w:szCs w:val="28"/>
        </w:rPr>
        <w:t>13.Penguine-details.html</w:t>
      </w:r>
      <w:r>
        <w:rPr>
          <w:rFonts w:ascii="Times" w:eastAsia="Times" w:hAnsi="Times" w:cs="Times"/>
          <w:i/>
          <w:color w:val="000000"/>
          <w:sz w:val="28"/>
          <w:szCs w:val="28"/>
        </w:rPr>
        <w:t>)</w:t>
      </w:r>
    </w:p>
    <w:p w14:paraId="14FC24F1" w14:textId="77777777" w:rsidR="005B6EDE" w:rsidRDefault="00926418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Dine Inn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14. 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2821DEE2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Visit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15. 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367059D2" w14:textId="77777777" w:rsidR="005B6EDE" w:rsidRDefault="00926418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Contact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16. index (1).html</w:t>
      </w:r>
    </w:p>
    <w:p w14:paraId="0F329F57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4177C1D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4011E28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9EEB229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5358944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1DFBC49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F471A67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15CCD21D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7. Video link:</w:t>
      </w:r>
    </w:p>
    <w:p w14:paraId="6DA55D34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BF57658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12CA01E3" w14:textId="77777777" w:rsidR="005B6EDE" w:rsidRDefault="00926418">
      <w:pPr>
        <w:widowControl w:val="0"/>
        <w:spacing w:before="107"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 wp14:anchorId="24072C1D" wp14:editId="42342A8E">
            <wp:extent cx="5737225" cy="3553460"/>
            <wp:effectExtent l="0" t="0" r="0" b="0"/>
            <wp:docPr id="38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5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638" cy="35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4F0" w14:textId="77777777" w:rsidR="005B6EDE" w:rsidRDefault="0092641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7: Linked Video </w:t>
      </w:r>
    </w:p>
    <w:p w14:paraId="0CAB333A" w14:textId="77777777" w:rsidR="005B6EDE" w:rsidRDefault="005B6EDE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ED8EB19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bookmarkStart w:id="3" w:name="_heading=h.1fob9te" w:colFirst="0" w:colLast="0"/>
      <w:bookmarkEnd w:id="3"/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 We have put our Aquarium survey video link from YouTube for the attraction of client.</w:t>
      </w:r>
    </w:p>
    <w:p w14:paraId="02BFEC50" w14:textId="77777777" w:rsidR="005B6EDE" w:rsidRDefault="005B6EDE">
      <w:pPr>
        <w:widowControl w:val="0"/>
        <w:spacing w:before="107"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7D95E74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9095420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5ECFAC9" w14:textId="77777777" w:rsidR="005B6EDE" w:rsidRDefault="005B6E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F5DBC79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A14446D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691D49A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395EAF8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963E975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90024A5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8A7A39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C7FC3F6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C8D7362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9904739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t>8.Portfolio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2F0940A2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101421F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515124" wp14:editId="58A2BDD3">
            <wp:extent cx="4510405" cy="2087880"/>
            <wp:effectExtent l="25400" t="25400" r="25400" b="25400"/>
            <wp:docPr id="39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900" cy="208809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526CBC" w14:textId="77777777" w:rsidR="005B6EDE" w:rsidRDefault="005B6EDE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D226176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592922" wp14:editId="558BE341">
            <wp:extent cx="4347845" cy="2297430"/>
            <wp:effectExtent l="34925" t="34925" r="34925" b="34925"/>
            <wp:docPr id="39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5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356" cy="2297963"/>
                    </a:xfrm>
                    <a:prstGeom prst="rect">
                      <a:avLst/>
                    </a:prstGeom>
                    <a:ln w="349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019466" w14:textId="77777777" w:rsidR="005B6EDE" w:rsidRDefault="005B6EDE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6A71787" w14:textId="77777777" w:rsidR="005B6EDE" w:rsidRDefault="00926418">
      <w:pPr>
        <w:widowControl w:val="0"/>
        <w:spacing w:before="107" w:line="240" w:lineRule="auto"/>
        <w:ind w:left="72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8: Portfolio</w:t>
      </w:r>
    </w:p>
    <w:p w14:paraId="533E3CEE" w14:textId="77777777" w:rsidR="005B6EDE" w:rsidRDefault="00926418">
      <w:pPr>
        <w:widowControl w:val="0"/>
        <w:spacing w:before="107" w:line="240" w:lineRule="auto"/>
        <w:ind w:left="43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Description:</w:t>
      </w:r>
    </w:p>
    <w:p w14:paraId="15B45AB8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In Portfolio we have specified about the specific marine animals and we have given the slide-show of the specific fishes to make our website creative and provide people knowledge about marines. </w:t>
      </w:r>
    </w:p>
    <w:p w14:paraId="4308F9AB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created the icon to redirect with the slideshow. We h</w:t>
      </w:r>
      <w:r>
        <w:rPr>
          <w:rFonts w:ascii="Times" w:eastAsia="Times" w:hAnsi="Times" w:cs="Times"/>
          <w:i/>
          <w:color w:val="000000"/>
          <w:sz w:val="28"/>
          <w:szCs w:val="28"/>
        </w:rPr>
        <w:t>ave given the details of the marine.</w:t>
      </w:r>
    </w:p>
    <w:p w14:paraId="4A5EF122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755814A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29A0FA6" wp14:editId="1B5747BF">
            <wp:extent cx="5761990" cy="1329055"/>
            <wp:effectExtent l="0" t="0" r="0" b="0"/>
            <wp:docPr id="39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5.png"/>
                    <pic:cNvPicPr preferRelativeResize="0"/>
                  </pic:nvPicPr>
                  <pic:blipFill>
                    <a:blip r:embed="rId24"/>
                    <a:srcRect l="3935" t="8933" r="5122" b="4877"/>
                    <a:stretch>
                      <a:fillRect/>
                    </a:stretch>
                  </pic:blipFill>
                  <pic:spPr>
                    <a:xfrm>
                      <a:off x="0" y="0"/>
                      <a:ext cx="5762346" cy="13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C8D9" w14:textId="77777777" w:rsidR="005B6EDE" w:rsidRDefault="005B6ED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511F2C49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9.Our Team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33F2C53C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7E682859" wp14:editId="7CE0E6D9">
            <wp:extent cx="3274060" cy="1250315"/>
            <wp:effectExtent l="0" t="0" r="0" b="0"/>
            <wp:docPr id="39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51.png"/>
                    <pic:cNvPicPr preferRelativeResize="0"/>
                  </pic:nvPicPr>
                  <pic:blipFill>
                    <a:blip r:embed="rId25"/>
                    <a:srcRect l="5022" t="8933" r="1863" b="27812"/>
                    <a:stretch>
                      <a:fillRect/>
                    </a:stretch>
                  </pic:blipFill>
                  <pic:spPr>
                    <a:xfrm>
                      <a:off x="0" y="0"/>
                      <a:ext cx="3274621" cy="12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6B0A" w14:textId="77777777" w:rsidR="005B6EDE" w:rsidRDefault="00926418">
      <w:pPr>
        <w:spacing w:after="120" w:line="264" w:lineRule="auto"/>
        <w:ind w:left="288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 xml:space="preserve">             </w:t>
      </w: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 wp14:anchorId="5B05113C" wp14:editId="6C73151E">
            <wp:extent cx="266700" cy="257175"/>
            <wp:effectExtent l="0" t="0" r="0" b="0"/>
            <wp:docPr id="396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2.png" descr="Arrow Clockwise curv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2C0" w14:textId="77777777" w:rsidR="005B6EDE" w:rsidRDefault="00926418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 xml:space="preserve">Web Designer </w:t>
      </w:r>
    </w:p>
    <w:p w14:paraId="213E485C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15FE1670" wp14:editId="4FAF87F3">
            <wp:extent cx="3273425" cy="1313815"/>
            <wp:effectExtent l="0" t="0" r="0" b="0"/>
            <wp:docPr id="36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26.png"/>
                    <pic:cNvPicPr preferRelativeResize="0"/>
                  </pic:nvPicPr>
                  <pic:blipFill>
                    <a:blip r:embed="rId27"/>
                    <a:srcRect l="2579" t="9898" r="4035" b="28779"/>
                    <a:stretch>
                      <a:fillRect/>
                    </a:stretch>
                  </pic:blipFill>
                  <pic:spPr>
                    <a:xfrm>
                      <a:off x="0" y="0"/>
                      <a:ext cx="3273971" cy="131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A545" w14:textId="77777777" w:rsidR="005B6EDE" w:rsidRDefault="00926418">
      <w:pPr>
        <w:spacing w:after="120" w:line="264" w:lineRule="auto"/>
        <w:ind w:left="288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 xml:space="preserve">             </w:t>
      </w: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 wp14:anchorId="1BFF5723" wp14:editId="2DBE95BC">
            <wp:extent cx="266700" cy="257175"/>
            <wp:effectExtent l="0" t="0" r="0" b="0"/>
            <wp:docPr id="369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22.png" descr="Arrow Clockwise curv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3C95" w14:textId="77777777" w:rsidR="005B6EDE" w:rsidRDefault="00926418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Web Developer</w:t>
      </w:r>
    </w:p>
    <w:p w14:paraId="2747E4FD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038313BC" wp14:editId="5698BCE2">
            <wp:extent cx="3255645" cy="1275715"/>
            <wp:effectExtent l="0" t="0" r="0" b="0"/>
            <wp:docPr id="37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9.png"/>
                    <pic:cNvPicPr preferRelativeResize="0"/>
                  </pic:nvPicPr>
                  <pic:blipFill>
                    <a:blip r:embed="rId28"/>
                    <a:srcRect l="4887" t="8450" r="4361" b="28296"/>
                    <a:stretch>
                      <a:fillRect/>
                    </a:stretch>
                  </pic:blipFill>
                  <pic:spPr>
                    <a:xfrm>
                      <a:off x="0" y="0"/>
                      <a:ext cx="3256051" cy="12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94FB" w14:textId="77777777" w:rsidR="005B6EDE" w:rsidRDefault="00926418">
      <w:pPr>
        <w:spacing w:after="120" w:line="264" w:lineRule="auto"/>
        <w:ind w:left="288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 xml:space="preserve">             </w:t>
      </w: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 wp14:anchorId="3C92FCAC" wp14:editId="6DF432C4">
            <wp:extent cx="266700" cy="257175"/>
            <wp:effectExtent l="0" t="0" r="0" b="0"/>
            <wp:docPr id="372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2.png" descr="Arrow Clockwise curv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736" w14:textId="77777777" w:rsidR="005B6EDE" w:rsidRDefault="00926418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 xml:space="preserve">Content Writer </w:t>
      </w:r>
    </w:p>
    <w:p w14:paraId="61CF24AB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C4C72B4" wp14:editId="2BD933A4">
            <wp:extent cx="3226435" cy="1388110"/>
            <wp:effectExtent l="0" t="0" r="0" b="0"/>
            <wp:docPr id="37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2.png"/>
                    <pic:cNvPicPr preferRelativeResize="0"/>
                  </pic:nvPicPr>
                  <pic:blipFill>
                    <a:blip r:embed="rId29"/>
                    <a:srcRect l="6651" t="8491" r="7293" b="29886"/>
                    <a:stretch>
                      <a:fillRect/>
                    </a:stretch>
                  </pic:blipFill>
                  <pic:spPr>
                    <a:xfrm>
                      <a:off x="0" y="0"/>
                      <a:ext cx="3226893" cy="13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9AD9" w14:textId="77777777" w:rsidR="005B6EDE" w:rsidRDefault="00926418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Cambria" w:eastAsia="Cambria" w:hAnsi="Cambria" w:cs="Cambria"/>
          <w:sz w:val="20"/>
          <w:szCs w:val="20"/>
        </w:rPr>
        <w:t xml:space="preserve">            </w:t>
      </w:r>
      <w:r>
        <w:rPr>
          <w:rFonts w:ascii="Cambria" w:eastAsia="Cambria" w:hAnsi="Cambria" w:cs="Cambria"/>
          <w:noProof/>
          <w:sz w:val="20"/>
          <w:szCs w:val="20"/>
        </w:rPr>
        <w:drawing>
          <wp:inline distT="0" distB="0" distL="0" distR="0" wp14:anchorId="469EE2A9" wp14:editId="586A3D31">
            <wp:extent cx="266700" cy="257175"/>
            <wp:effectExtent l="0" t="0" r="0" b="0"/>
            <wp:docPr id="375" name="image2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22.png" descr="Arrow Clockwise curv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51CC" w14:textId="77777777" w:rsidR="005B6EDE" w:rsidRDefault="00926418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Web Developer</w:t>
      </w:r>
    </w:p>
    <w:p w14:paraId="5C19C637" w14:textId="77777777" w:rsidR="005B6EDE" w:rsidRDefault="005B6ED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3D61447" w14:textId="77777777" w:rsidR="005B6EDE" w:rsidRDefault="005B6ED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26D4E201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10.Dine Inn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4FEEFDA7" w14:textId="77777777" w:rsidR="005B6EDE" w:rsidRDefault="005B6ED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E85DFD7" w14:textId="77777777" w:rsidR="005B6EDE" w:rsidRDefault="00926418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  <w:color w:val="000000"/>
        </w:rPr>
        <w:drawing>
          <wp:inline distT="0" distB="0" distL="0" distR="0" wp14:anchorId="7EBA6BCB" wp14:editId="50C659A2">
            <wp:extent cx="5807075" cy="2278380"/>
            <wp:effectExtent l="0" t="0" r="0" b="0"/>
            <wp:docPr id="37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7.png"/>
                    <pic:cNvPicPr preferRelativeResize="0"/>
                  </pic:nvPicPr>
                  <pic:blipFill>
                    <a:blip r:embed="rId30"/>
                    <a:srcRect l="2880" t="10513" r="1808" b="6465"/>
                    <a:stretch>
                      <a:fillRect/>
                    </a:stretch>
                  </pic:blipFill>
                  <pic:spPr>
                    <a:xfrm>
                      <a:off x="0" y="0"/>
                      <a:ext cx="5807529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B5D" w14:textId="77777777" w:rsidR="005B6EDE" w:rsidRDefault="005B6ED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29A015C" w14:textId="77777777" w:rsidR="005B6EDE" w:rsidRDefault="00926418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10: Dine Inn</w:t>
      </w:r>
    </w:p>
    <w:p w14:paraId="7933178F" w14:textId="77777777" w:rsidR="005B6EDE" w:rsidRDefault="005B6ED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81BD3CB" w14:textId="77777777" w:rsidR="005B6EDE" w:rsidRDefault="005B6ED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E98DC8E" w14:textId="77777777" w:rsidR="005B6EDE" w:rsidRDefault="00926418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  <w:proofErr w:type="gramStart"/>
      <w:r>
        <w:rPr>
          <w:rFonts w:ascii="Times" w:eastAsia="Times" w:hAnsi="Times" w:cs="Times"/>
          <w:color w:val="000000"/>
          <w:sz w:val="28"/>
          <w:szCs w:val="28"/>
        </w:rPr>
        <w:t>Our</w:t>
      </w:r>
      <w:proofErr w:type="gramEnd"/>
      <w:r>
        <w:rPr>
          <w:rFonts w:ascii="Times" w:eastAsia="Times" w:hAnsi="Times" w:cs="Times"/>
          <w:color w:val="000000"/>
          <w:sz w:val="28"/>
          <w:szCs w:val="28"/>
        </w:rPr>
        <w:t xml:space="preserve"> dine inn page is designed to elaborate about our aquatic environment and our timings and other policies are also mentioned there.</w:t>
      </w:r>
      <w:r>
        <w:rPr>
          <w:noProof/>
        </w:rPr>
        <w:drawing>
          <wp:anchor distT="19050" distB="19050" distL="19050" distR="19050" simplePos="0" relativeHeight="251660288" behindDoc="0" locked="0" layoutInCell="1" allowOverlap="1" wp14:anchorId="646984AD" wp14:editId="3F13BF1C">
            <wp:simplePos x="0" y="0"/>
            <wp:positionH relativeFrom="column">
              <wp:posOffset>92075</wp:posOffset>
            </wp:positionH>
            <wp:positionV relativeFrom="paragraph">
              <wp:posOffset>114935</wp:posOffset>
            </wp:positionV>
            <wp:extent cx="137160" cy="146050"/>
            <wp:effectExtent l="0" t="0" r="0" b="0"/>
            <wp:wrapSquare wrapText="bothSides"/>
            <wp:docPr id="3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1E3D6" w14:textId="77777777" w:rsidR="005B6EDE" w:rsidRDefault="005B6EDE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059E880D" w14:textId="77777777" w:rsidR="005B6EDE" w:rsidRDefault="005B6EDE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2DD5FF24" w14:textId="77777777" w:rsidR="005B6EDE" w:rsidRDefault="00926418">
      <w:pP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br w:type="page"/>
      </w:r>
    </w:p>
    <w:p w14:paraId="05A9C633" w14:textId="77777777" w:rsidR="005B6EDE" w:rsidRDefault="005B6EDE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5D2535E4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11.Visit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779161D6" w14:textId="77777777" w:rsidR="005B6EDE" w:rsidRDefault="005B6ED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F63522B" w14:textId="77777777" w:rsidR="005B6EDE" w:rsidRDefault="0092641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noProof/>
          <w:sz w:val="28"/>
          <w:szCs w:val="28"/>
        </w:rPr>
        <w:drawing>
          <wp:inline distT="114300" distB="114300" distL="114300" distR="114300" wp14:anchorId="73975BFA" wp14:editId="10B0789D">
            <wp:extent cx="5024120" cy="1517015"/>
            <wp:effectExtent l="0" t="0" r="0" b="0"/>
            <wp:docPr id="37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165" cy="15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062D" w14:textId="77777777" w:rsidR="005B6EDE" w:rsidRDefault="00926418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11: Visit</w:t>
      </w:r>
    </w:p>
    <w:p w14:paraId="727DBBEB" w14:textId="77777777" w:rsidR="005B6EDE" w:rsidRDefault="00926418">
      <w:pPr>
        <w:widowControl w:val="0"/>
        <w:spacing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Visit page is about individual charges for the aquarium visit and </w:t>
      </w:r>
      <w:r>
        <w:rPr>
          <w:rFonts w:ascii="Times" w:eastAsia="Times" w:hAnsi="Times" w:cs="Times"/>
          <w:i/>
          <w:sz w:val="28"/>
          <w:szCs w:val="28"/>
        </w:rPr>
        <w:t>basics description for parties and group visit.</w:t>
      </w:r>
    </w:p>
    <w:p w14:paraId="5C9F22D3" w14:textId="77777777" w:rsidR="005B6EDE" w:rsidRDefault="00926418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32"/>
          <w:szCs w:val="32"/>
        </w:rPr>
        <w:t xml:space="preserve">We </w:t>
      </w:r>
      <w:r>
        <w:rPr>
          <w:rFonts w:ascii="Times" w:eastAsia="Times" w:hAnsi="Times" w:cs="Times"/>
          <w:i/>
          <w:sz w:val="28"/>
          <w:szCs w:val="28"/>
        </w:rPr>
        <w:t>have given hover and link to re-direct to the ticket form for booking.</w:t>
      </w:r>
    </w:p>
    <w:p w14:paraId="6007ED9D" w14:textId="77777777" w:rsidR="005B6EDE" w:rsidRDefault="005B6ED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i/>
          <w:sz w:val="28"/>
          <w:szCs w:val="28"/>
        </w:rPr>
      </w:pPr>
    </w:p>
    <w:p w14:paraId="2B338EA2" w14:textId="77777777" w:rsidR="005B6EDE" w:rsidRDefault="00926418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D0FDD00" wp14:editId="449E2B28">
            <wp:extent cx="4720590" cy="1185545"/>
            <wp:effectExtent l="0" t="0" r="0" b="0"/>
            <wp:docPr id="37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6.png"/>
                    <pic:cNvPicPr preferRelativeResize="0"/>
                  </pic:nvPicPr>
                  <pic:blipFill>
                    <a:blip r:embed="rId33"/>
                    <a:srcRect l="2581" r="5385"/>
                    <a:stretch>
                      <a:fillRect/>
                    </a:stretch>
                  </pic:blipFill>
                  <pic:spPr>
                    <a:xfrm>
                      <a:off x="0" y="0"/>
                      <a:ext cx="4720734" cy="11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9439" w14:textId="77777777" w:rsidR="005B6EDE" w:rsidRDefault="005B6ED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28A3176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i/>
          <w:sz w:val="34"/>
          <w:szCs w:val="34"/>
        </w:rPr>
      </w:pPr>
      <w:r>
        <w:rPr>
          <w:rFonts w:ascii="Times" w:eastAsia="Times" w:hAnsi="Times" w:cs="Times"/>
          <w:i/>
          <w:sz w:val="34"/>
          <w:szCs w:val="34"/>
        </w:rPr>
        <w:t>Ticket Form:</w:t>
      </w:r>
    </w:p>
    <w:p w14:paraId="6A98654A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In ticket forms customer have to give details:</w:t>
      </w:r>
    </w:p>
    <w:p w14:paraId="7372B786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Your Full Name: Customer have to write their full name.</w:t>
      </w:r>
    </w:p>
    <w:p w14:paraId="12F78240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Your </w:t>
      </w:r>
      <w:r>
        <w:rPr>
          <w:rFonts w:ascii="Times" w:eastAsia="Times" w:hAnsi="Times" w:cs="Times"/>
          <w:sz w:val="28"/>
          <w:szCs w:val="28"/>
        </w:rPr>
        <w:t>Email: Email won't be accepted without @ we have given validations.</w:t>
      </w:r>
    </w:p>
    <w:p w14:paraId="3C4C7A63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Booking Type: In booking type the person have to mention about what type of passes they want to confirm.</w:t>
      </w:r>
    </w:p>
    <w:p w14:paraId="5CFFF716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Ticket Quantity: Number of tickets they want to confirm.</w:t>
      </w:r>
    </w:p>
    <w:p w14:paraId="62B70000" w14:textId="77777777" w:rsidR="005B6EDE" w:rsidRDefault="0092641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Description: Description i</w:t>
      </w:r>
      <w:r>
        <w:rPr>
          <w:rFonts w:ascii="Times" w:eastAsia="Times" w:hAnsi="Times" w:cs="Times"/>
          <w:sz w:val="28"/>
          <w:szCs w:val="28"/>
        </w:rPr>
        <w:t xml:space="preserve">s optional but if they want to mention any validation </w:t>
      </w:r>
      <w:r>
        <w:rPr>
          <w:rFonts w:ascii="Times" w:eastAsia="Times" w:hAnsi="Times" w:cs="Times"/>
          <w:sz w:val="28"/>
          <w:szCs w:val="28"/>
        </w:rPr>
        <w:lastRenderedPageBreak/>
        <w:t>or request about something they can write there.</w:t>
      </w:r>
    </w:p>
    <w:p w14:paraId="2187E741" w14:textId="77777777" w:rsidR="005B6EDE" w:rsidRDefault="009264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  <w:u w:val="single"/>
        </w:rPr>
        <w:t>12.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Questions About Aquarium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75BF67A0" w14:textId="77777777" w:rsidR="005B6EDE" w:rsidRDefault="005B6EDE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AF75C1C" w14:textId="77777777" w:rsidR="005B6EDE" w:rsidRDefault="00926418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noProof/>
          <w:color w:val="808080"/>
          <w:sz w:val="28"/>
          <w:szCs w:val="28"/>
        </w:rPr>
        <w:drawing>
          <wp:inline distT="114300" distB="114300" distL="114300" distR="114300" wp14:anchorId="02EA756D" wp14:editId="77A78C8B">
            <wp:extent cx="6078220" cy="2419350"/>
            <wp:effectExtent l="0" t="0" r="0" b="0"/>
            <wp:docPr id="3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671" cy="24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919" w14:textId="77777777" w:rsidR="005B6EDE" w:rsidRDefault="00926418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12: Questions about Aquarium</w:t>
      </w:r>
    </w:p>
    <w:p w14:paraId="19B93F47" w14:textId="77777777" w:rsidR="005B6EDE" w:rsidRDefault="0092641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color w:val="808080"/>
          <w:sz w:val="28"/>
          <w:szCs w:val="28"/>
        </w:rPr>
        <w:t xml:space="preserve">If any client has any query about our marine aquarium so they can </w:t>
      </w:r>
      <w:r>
        <w:rPr>
          <w:rFonts w:ascii="Times" w:eastAsia="Times" w:hAnsi="Times" w:cs="Times"/>
          <w:color w:val="808080"/>
          <w:sz w:val="28"/>
          <w:szCs w:val="28"/>
        </w:rPr>
        <w:t>have solutions over here</w:t>
      </w:r>
    </w:p>
    <w:p w14:paraId="72BD4D4C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34B59E3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CC44E47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1FBDA73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F853C1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2B1F533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0185017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FC53C6D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CAC09AC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EFBB97E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A07DE7B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AEEE800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A47479B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B92C5AC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8B63273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0BA2CE2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158C267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526BD44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A3796FF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1A87E71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8078BAB" w14:textId="77777777" w:rsidR="005B6EDE" w:rsidRDefault="005B6ED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485F810" w14:textId="77777777" w:rsidR="005B6EDE" w:rsidRDefault="00926418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13.Contact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628A4897" w14:textId="77777777" w:rsidR="005B6EDE" w:rsidRDefault="005B6EDE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bookmarkStart w:id="4" w:name="_heading=h.3znysh7" w:colFirst="0" w:colLast="0"/>
    <w:bookmarkEnd w:id="4"/>
    <w:p w14:paraId="6E0FAD55" w14:textId="77777777" w:rsidR="005B6EDE" w:rsidRDefault="0092641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sdt>
        <w:sdtPr>
          <w:tag w:val="goog_rdk_1"/>
          <w:id w:val="-930198437"/>
        </w:sdtPr>
        <w:sdtEndPr/>
        <w:sdtContent>
          <w:ins w:id="5" w:author="asp" w:date="2022-02-01T13:15:00Z">
            <w:r>
              <w:rPr>
                <w:rFonts w:ascii="Times" w:eastAsia="Times" w:hAnsi="Times" w:cs="Times"/>
                <w:i/>
                <w:noProof/>
                <w:sz w:val="28"/>
                <w:szCs w:val="28"/>
              </w:rPr>
              <w:drawing>
                <wp:inline distT="114300" distB="114300" distL="114300" distR="114300" wp14:anchorId="71C7A84E" wp14:editId="1390BA31">
                  <wp:extent cx="6044565" cy="4573270"/>
                  <wp:effectExtent l="0" t="0" r="0" b="0"/>
                  <wp:docPr id="35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image19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182" cy="4573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ins>
        </w:sdtContent>
      </w:sdt>
    </w:p>
    <w:p w14:paraId="6A7985F8" w14:textId="77777777" w:rsidR="005B6EDE" w:rsidRDefault="00926418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13: Contact</w:t>
      </w:r>
    </w:p>
    <w:p w14:paraId="5315711B" w14:textId="77777777" w:rsidR="005B6EDE" w:rsidRDefault="0092641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In our contact section we have given location map for the ease of the people </w:t>
      </w:r>
    </w:p>
    <w:p w14:paraId="78A0F5DE" w14:textId="77777777" w:rsidR="005B6EDE" w:rsidRDefault="0092641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Email id and phone number for contacting in case of any problem.</w:t>
      </w:r>
    </w:p>
    <w:p w14:paraId="5205366A" w14:textId="77777777" w:rsidR="005B6EDE" w:rsidRDefault="0092641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Feedback Form:</w:t>
      </w:r>
    </w:p>
    <w:p w14:paraId="2D056896" w14:textId="77777777" w:rsidR="005B6EDE" w:rsidRDefault="0092641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To know the response of the people our team has given feedback page for the ideas and feedback of the people.</w:t>
      </w:r>
    </w:p>
    <w:p w14:paraId="438A016F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065C8FB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BDC0DDC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440CB878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370D9DB3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067A828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43AACEFD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AD38C31" w14:textId="77777777" w:rsidR="005B6EDE" w:rsidRDefault="00926418"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14Inner Page(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inner.html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70B5E3D4" w14:textId="77777777" w:rsidR="005B6EDE" w:rsidRDefault="005B6EDE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CF2266B" w14:textId="77777777" w:rsidR="005B6EDE" w:rsidRDefault="0092641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</w:sdtPr>
        <w:sdtEndPr/>
        <w:sdtContent>
          <w:ins w:id="6" w:author="asp" w:date="2022-02-01T13:16:00Z">
            <w:r>
              <w:rPr>
                <w:noProof/>
              </w:rPr>
              <w:drawing>
                <wp:inline distT="0" distB="0" distL="0" distR="0" wp14:anchorId="32439509" wp14:editId="65B94CB0">
                  <wp:extent cx="6387465" cy="4437380"/>
                  <wp:effectExtent l="0" t="0" r="0" b="0"/>
                  <wp:docPr id="35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image18.png"/>
                          <pic:cNvPicPr preferRelativeResize="0"/>
                        </pic:nvPicPr>
                        <pic:blipFill>
                          <a:blip r:embed="rId36"/>
                          <a:srcRect l="3045" t="9033" r="1472" b="15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561" cy="44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ins>
        </w:sdtContent>
      </w:sdt>
    </w:p>
    <w:p w14:paraId="40B887A6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238CEAA" w14:textId="77777777" w:rsidR="005B6EDE" w:rsidRDefault="00926418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14: Footer</w:t>
      </w:r>
    </w:p>
    <w:p w14:paraId="585CFDB0" w14:textId="77777777" w:rsidR="005B6EDE" w:rsidRDefault="00926418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r>
        <w:rPr>
          <w:rFonts w:ascii="Times" w:eastAsia="Times" w:hAnsi="Times" w:cs="Times"/>
          <w:sz w:val="32"/>
          <w:szCs w:val="32"/>
        </w:rPr>
        <w:t xml:space="preserve">We have given some water bubbles animations in footer to make our </w:t>
      </w:r>
      <w:r>
        <w:rPr>
          <w:rFonts w:ascii="Times" w:eastAsia="Times" w:hAnsi="Times" w:cs="Times"/>
          <w:sz w:val="32"/>
          <w:szCs w:val="32"/>
        </w:rPr>
        <w:t>website more relaxing.</w:t>
      </w:r>
    </w:p>
    <w:p w14:paraId="027D300C" w14:textId="77777777" w:rsidR="005B6EDE" w:rsidRDefault="00926418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Copyrights are given in the end of the website and effects of Facebook Instagram and twitter are also mentioned for making the website attractive.</w:t>
      </w:r>
    </w:p>
    <w:p w14:paraId="17A8DE14" w14:textId="77777777" w:rsidR="005B6EDE" w:rsidRDefault="005B6EDE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</w:p>
    <w:p w14:paraId="445C7511" w14:textId="77777777" w:rsidR="005B6EDE" w:rsidRDefault="005B6EDE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A03E8D1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3075305" w14:textId="77777777" w:rsidR="005B6EDE" w:rsidRDefault="005B6ED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B08D063" w14:textId="77777777" w:rsidR="005B6EDE" w:rsidRDefault="005B6EDE">
      <w:pPr>
        <w:widowControl w:val="0"/>
        <w:spacing w:before="336" w:line="236" w:lineRule="auto"/>
        <w:rPr>
          <w:rFonts w:ascii="Times" w:eastAsia="Times" w:hAnsi="Times" w:cs="Times"/>
          <w:color w:val="000000"/>
        </w:rPr>
        <w:sectPr w:rsidR="005B6EDE">
          <w:headerReference w:type="default" r:id="rId37"/>
          <w:pgSz w:w="12240" w:h="15840"/>
          <w:pgMar w:top="616" w:right="1440" w:bottom="511" w:left="1440" w:header="0" w:footer="720" w:gutter="0"/>
          <w:pgNumType w:start="1"/>
          <w:cols w:space="720"/>
        </w:sectPr>
      </w:pPr>
    </w:p>
    <w:p w14:paraId="1C2F639F" w14:textId="77777777" w:rsidR="005B6EDE" w:rsidRDefault="005B6EDE">
      <w:pPr>
        <w:widowControl w:val="0"/>
        <w:spacing w:line="240" w:lineRule="auto"/>
        <w:rPr>
          <w:rFonts w:ascii="Times" w:eastAsia="Times" w:hAnsi="Times" w:cs="Times"/>
          <w:color w:val="000000"/>
        </w:rPr>
        <w:sectPr w:rsidR="005B6EDE">
          <w:type w:val="continuous"/>
          <w:pgSz w:w="12240" w:h="15840"/>
          <w:pgMar w:top="616" w:right="645" w:bottom="511" w:left="544" w:header="0" w:footer="720" w:gutter="0"/>
          <w:cols w:space="720"/>
        </w:sectPr>
      </w:pPr>
    </w:p>
    <w:p w14:paraId="610D95C3" w14:textId="77777777" w:rsidR="005B6EDE" w:rsidRDefault="005B6EDE">
      <w:pPr>
        <w:widowControl w:val="0"/>
        <w:spacing w:line="199" w:lineRule="auto"/>
        <w:rPr>
          <w:rFonts w:ascii="Times" w:eastAsia="Times" w:hAnsi="Times" w:cs="Times"/>
          <w:color w:val="000000"/>
        </w:rPr>
        <w:sectPr w:rsidR="005B6EDE">
          <w:type w:val="continuous"/>
          <w:pgSz w:w="12240" w:h="15840"/>
          <w:pgMar w:top="616" w:right="1440" w:bottom="511" w:left="1440" w:header="0" w:footer="720" w:gutter="0"/>
          <w:cols w:space="720"/>
        </w:sectPr>
      </w:pPr>
    </w:p>
    <w:p w14:paraId="61375339" w14:textId="77777777" w:rsidR="005B6EDE" w:rsidRDefault="00926418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lastRenderedPageBreak/>
        <w:drawing>
          <wp:anchor distT="19050" distB="19050" distL="19050" distR="19050" simplePos="0" relativeHeight="251661312" behindDoc="0" locked="0" layoutInCell="1" allowOverlap="1" wp14:anchorId="10BFF4A6" wp14:editId="2F194FAF">
            <wp:simplePos x="0" y="0"/>
            <wp:positionH relativeFrom="column">
              <wp:posOffset>-333375</wp:posOffset>
            </wp:positionH>
            <wp:positionV relativeFrom="paragraph">
              <wp:posOffset>391160</wp:posOffset>
            </wp:positionV>
            <wp:extent cx="1130935" cy="382270"/>
            <wp:effectExtent l="0" t="0" r="0" b="0"/>
            <wp:wrapSquare wrapText="bothSides"/>
            <wp:docPr id="3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7912BC12" wp14:editId="5EC5F406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6B2F8330" wp14:editId="18C8AFB1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7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6608D877" wp14:editId="7C652BC9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4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6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504DC710" wp14:editId="52DA9331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4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6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264DAB99" wp14:editId="0CBCDC89">
            <wp:simplePos x="0" y="0"/>
            <wp:positionH relativeFrom="column">
              <wp:posOffset>-333375</wp:posOffset>
            </wp:positionH>
            <wp:positionV relativeFrom="paragraph">
              <wp:posOffset>393065</wp:posOffset>
            </wp:positionV>
            <wp:extent cx="1965960" cy="381000"/>
            <wp:effectExtent l="0" t="0" r="0" b="0"/>
            <wp:wrapSquare wrapText="bothSides"/>
            <wp:docPr id="42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44651FFA" wp14:editId="76889A1A">
            <wp:simplePos x="0" y="0"/>
            <wp:positionH relativeFrom="column">
              <wp:posOffset>1273175</wp:posOffset>
            </wp:positionH>
            <wp:positionV relativeFrom="paragraph">
              <wp:posOffset>1867535</wp:posOffset>
            </wp:positionV>
            <wp:extent cx="3823970" cy="182880"/>
            <wp:effectExtent l="0" t="0" r="0" b="0"/>
            <wp:wrapSquare wrapText="bothSides"/>
            <wp:docPr id="3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8480" behindDoc="0" locked="0" layoutInCell="1" allowOverlap="1" wp14:anchorId="718CC0F1" wp14:editId="3FD2D42A">
            <wp:simplePos x="0" y="0"/>
            <wp:positionH relativeFrom="column">
              <wp:posOffset>1273175</wp:posOffset>
            </wp:positionH>
            <wp:positionV relativeFrom="paragraph">
              <wp:posOffset>1838325</wp:posOffset>
            </wp:positionV>
            <wp:extent cx="3823970" cy="212090"/>
            <wp:effectExtent l="0" t="0" r="0" b="0"/>
            <wp:wrapSquare wrapText="bothSides"/>
            <wp:docPr id="36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9504" behindDoc="0" locked="0" layoutInCell="1" allowOverlap="1" wp14:anchorId="1622176B" wp14:editId="34E91447">
            <wp:simplePos x="0" y="0"/>
            <wp:positionH relativeFrom="column">
              <wp:posOffset>1187450</wp:posOffset>
            </wp:positionH>
            <wp:positionV relativeFrom="paragraph">
              <wp:posOffset>1778635</wp:posOffset>
            </wp:positionV>
            <wp:extent cx="3780790" cy="181610"/>
            <wp:effectExtent l="0" t="0" r="0" b="0"/>
            <wp:wrapSquare wrapText="bothSides"/>
            <wp:docPr id="39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4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04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0528" behindDoc="0" locked="0" layoutInCell="1" allowOverlap="1" wp14:anchorId="6CBBA84E" wp14:editId="7634A13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649595" cy="1943100"/>
            <wp:effectExtent l="0" t="0" r="0" b="0"/>
            <wp:wrapSquare wrapText="bothSides"/>
            <wp:docPr id="3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1552" behindDoc="0" locked="0" layoutInCell="1" allowOverlap="1" wp14:anchorId="5C1A6006" wp14:editId="7AE2AF4D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02935" cy="1917065"/>
            <wp:effectExtent l="0" t="0" r="0" b="0"/>
            <wp:wrapSquare wrapText="bothSides"/>
            <wp:docPr id="3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808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2576" behindDoc="0" locked="0" layoutInCell="1" allowOverlap="1" wp14:anchorId="656C171B" wp14:editId="7EBF43A4">
            <wp:simplePos x="0" y="0"/>
            <wp:positionH relativeFrom="column">
              <wp:posOffset>1464945</wp:posOffset>
            </wp:positionH>
            <wp:positionV relativeFrom="paragraph">
              <wp:posOffset>1753235</wp:posOffset>
            </wp:positionV>
            <wp:extent cx="3276600" cy="182880"/>
            <wp:effectExtent l="0" t="0" r="0" b="0"/>
            <wp:wrapSquare wrapText="bothSides"/>
            <wp:docPr id="3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3600" behindDoc="0" locked="0" layoutInCell="1" allowOverlap="1" wp14:anchorId="0A92ECCF" wp14:editId="419368FD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5826125" cy="2267585"/>
            <wp:effectExtent l="0" t="0" r="0" b="0"/>
            <wp:wrapSquare wrapText="bothSides"/>
            <wp:docPr id="42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4624" behindDoc="0" locked="0" layoutInCell="1" allowOverlap="1" wp14:anchorId="4F2F76B2" wp14:editId="6AE95AC3">
            <wp:simplePos x="0" y="0"/>
            <wp:positionH relativeFrom="column">
              <wp:posOffset>1120775</wp:posOffset>
            </wp:positionH>
            <wp:positionV relativeFrom="paragraph">
              <wp:posOffset>2105025</wp:posOffset>
            </wp:positionV>
            <wp:extent cx="4091940" cy="182880"/>
            <wp:effectExtent l="0" t="0" r="0" b="0"/>
            <wp:wrapSquare wrapText="bothSides"/>
            <wp:docPr id="3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5648" behindDoc="0" locked="0" layoutInCell="1" allowOverlap="1" wp14:anchorId="154BCB5A" wp14:editId="17C4ED60">
            <wp:simplePos x="0" y="0"/>
            <wp:positionH relativeFrom="column">
              <wp:posOffset>19050</wp:posOffset>
            </wp:positionH>
            <wp:positionV relativeFrom="paragraph">
              <wp:posOffset>-22225</wp:posOffset>
            </wp:positionV>
            <wp:extent cx="3189605" cy="382270"/>
            <wp:effectExtent l="0" t="0" r="0" b="0"/>
            <wp:wrapSquare wrapText="bothSides"/>
            <wp:docPr id="4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73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6672" behindDoc="0" locked="0" layoutInCell="1" allowOverlap="1" wp14:anchorId="78D33FC2" wp14:editId="5B41E50B">
            <wp:simplePos x="0" y="0"/>
            <wp:positionH relativeFrom="column">
              <wp:posOffset>710565</wp:posOffset>
            </wp:positionH>
            <wp:positionV relativeFrom="paragraph">
              <wp:posOffset>-22225</wp:posOffset>
            </wp:positionV>
            <wp:extent cx="2498090" cy="382270"/>
            <wp:effectExtent l="0" t="0" r="0" b="0"/>
            <wp:wrapSquare wrapText="bothSides"/>
            <wp:docPr id="38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3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8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7696" behindDoc="0" locked="0" layoutInCell="1" allowOverlap="1" wp14:anchorId="09FCC2AC" wp14:editId="40C4F4A2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8720" behindDoc="0" locked="0" layoutInCell="1" allowOverlap="1" wp14:anchorId="5EE9D4E0" wp14:editId="4B98700A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0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9744" behindDoc="0" locked="0" layoutInCell="1" allowOverlap="1" wp14:anchorId="320F013B" wp14:editId="04AF06DC">
            <wp:simplePos x="0" y="0"/>
            <wp:positionH relativeFrom="column">
              <wp:posOffset>2546985</wp:posOffset>
            </wp:positionH>
            <wp:positionV relativeFrom="paragraph">
              <wp:posOffset>6447155</wp:posOffset>
            </wp:positionV>
            <wp:extent cx="2249170" cy="382270"/>
            <wp:effectExtent l="0" t="0" r="0" b="0"/>
            <wp:wrapSquare wrapText="bothSides"/>
            <wp:docPr id="40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0768" behindDoc="0" locked="0" layoutInCell="1" allowOverlap="1" wp14:anchorId="49A6D1E8" wp14:editId="1FCF7CA9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3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1792" behindDoc="0" locked="0" layoutInCell="1" allowOverlap="1" wp14:anchorId="75EE2EE4" wp14:editId="4D89D651">
            <wp:simplePos x="0" y="0"/>
            <wp:positionH relativeFrom="column">
              <wp:posOffset>1978660</wp:posOffset>
            </wp:positionH>
            <wp:positionV relativeFrom="paragraph">
              <wp:posOffset>3534410</wp:posOffset>
            </wp:positionV>
            <wp:extent cx="2487295" cy="212090"/>
            <wp:effectExtent l="0" t="0" r="0" b="0"/>
            <wp:wrapSquare wrapText="bothSides"/>
            <wp:docPr id="36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2816" behindDoc="0" locked="0" layoutInCell="1" allowOverlap="1" wp14:anchorId="3BEFB412" wp14:editId="75DBFDCA">
            <wp:simplePos x="0" y="0"/>
            <wp:positionH relativeFrom="column">
              <wp:posOffset>-93980</wp:posOffset>
            </wp:positionH>
            <wp:positionV relativeFrom="paragraph">
              <wp:posOffset>191770</wp:posOffset>
            </wp:positionV>
            <wp:extent cx="1574165" cy="382270"/>
            <wp:effectExtent l="0" t="0" r="0" b="0"/>
            <wp:wrapSquare wrapText="bothSides"/>
            <wp:docPr id="3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3840" behindDoc="0" locked="0" layoutInCell="1" allowOverlap="1" wp14:anchorId="13A413C4" wp14:editId="1896F08A">
            <wp:simplePos x="0" y="0"/>
            <wp:positionH relativeFrom="column">
              <wp:posOffset>-333375</wp:posOffset>
            </wp:positionH>
            <wp:positionV relativeFrom="paragraph">
              <wp:posOffset>394335</wp:posOffset>
            </wp:positionV>
            <wp:extent cx="1574165" cy="382270"/>
            <wp:effectExtent l="0" t="0" r="0" b="0"/>
            <wp:wrapSquare wrapText="bothSides"/>
            <wp:docPr id="3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4864" behindDoc="0" locked="0" layoutInCell="1" allowOverlap="1" wp14:anchorId="7196A9A8" wp14:editId="3BF795D5">
            <wp:simplePos x="0" y="0"/>
            <wp:positionH relativeFrom="column">
              <wp:posOffset>-553085</wp:posOffset>
            </wp:positionH>
            <wp:positionV relativeFrom="paragraph">
              <wp:posOffset>601345</wp:posOffset>
            </wp:positionV>
            <wp:extent cx="1593850" cy="382270"/>
            <wp:effectExtent l="0" t="0" r="0" b="0"/>
            <wp:wrapSquare wrapText="bothSides"/>
            <wp:docPr id="36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1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5888" behindDoc="0" locked="0" layoutInCell="1" allowOverlap="1" wp14:anchorId="243BD357" wp14:editId="2627649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151120" cy="1749425"/>
            <wp:effectExtent l="0" t="0" r="0" b="0"/>
            <wp:wrapSquare wrapText="bothSides"/>
            <wp:docPr id="37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6912" behindDoc="0" locked="0" layoutInCell="1" allowOverlap="1" wp14:anchorId="504B6A65" wp14:editId="783D8798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10810" cy="2049780"/>
            <wp:effectExtent l="0" t="0" r="0" b="0"/>
            <wp:wrapSquare wrapText="bothSides"/>
            <wp:docPr id="39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7936" behindDoc="0" locked="0" layoutInCell="1" allowOverlap="1" wp14:anchorId="6B87C96D" wp14:editId="53475A80">
            <wp:simplePos x="0" y="0"/>
            <wp:positionH relativeFrom="column">
              <wp:posOffset>16510</wp:posOffset>
            </wp:positionH>
            <wp:positionV relativeFrom="paragraph">
              <wp:posOffset>39370</wp:posOffset>
            </wp:positionV>
            <wp:extent cx="2995930" cy="198120"/>
            <wp:effectExtent l="0" t="0" r="0" b="0"/>
            <wp:wrapSquare wrapText="bothSides"/>
            <wp:docPr id="3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8960" behindDoc="0" locked="0" layoutInCell="1" allowOverlap="1" wp14:anchorId="7367BCBC" wp14:editId="6DC06923">
            <wp:simplePos x="0" y="0"/>
            <wp:positionH relativeFrom="column">
              <wp:posOffset>10795</wp:posOffset>
            </wp:positionH>
            <wp:positionV relativeFrom="paragraph">
              <wp:posOffset>68580</wp:posOffset>
            </wp:positionV>
            <wp:extent cx="2995930" cy="182880"/>
            <wp:effectExtent l="0" t="0" r="0" b="0"/>
            <wp:wrapSquare wrapText="bothSides"/>
            <wp:docPr id="3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9984" behindDoc="0" locked="0" layoutInCell="1" allowOverlap="1" wp14:anchorId="098E52D6" wp14:editId="340C9D9B">
            <wp:simplePos x="0" y="0"/>
            <wp:positionH relativeFrom="column">
              <wp:posOffset>133350</wp:posOffset>
            </wp:positionH>
            <wp:positionV relativeFrom="paragraph">
              <wp:posOffset>603885</wp:posOffset>
            </wp:positionV>
            <wp:extent cx="1111250" cy="381000"/>
            <wp:effectExtent l="0" t="0" r="0" b="0"/>
            <wp:wrapSquare wrapText="bothSides"/>
            <wp:docPr id="3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0996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1008" behindDoc="0" locked="0" layoutInCell="1" allowOverlap="1" wp14:anchorId="6307102F" wp14:editId="2104C2DA">
            <wp:simplePos x="0" y="0"/>
            <wp:positionH relativeFrom="column">
              <wp:posOffset>-333375</wp:posOffset>
            </wp:positionH>
            <wp:positionV relativeFrom="paragraph">
              <wp:posOffset>394970</wp:posOffset>
            </wp:positionV>
            <wp:extent cx="833755" cy="382270"/>
            <wp:effectExtent l="0" t="0" r="0" b="0"/>
            <wp:wrapSquare wrapText="bothSides"/>
            <wp:docPr id="3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62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2032" behindDoc="0" locked="0" layoutInCell="1" allowOverlap="1" wp14:anchorId="4EB3EEA0" wp14:editId="67D64A43">
            <wp:simplePos x="0" y="0"/>
            <wp:positionH relativeFrom="column">
              <wp:posOffset>-333375</wp:posOffset>
            </wp:positionH>
            <wp:positionV relativeFrom="paragraph">
              <wp:posOffset>193675</wp:posOffset>
            </wp:positionV>
            <wp:extent cx="755650" cy="382270"/>
            <wp:effectExtent l="0" t="0" r="0" b="0"/>
            <wp:wrapSquare wrapText="bothSides"/>
            <wp:docPr id="3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3056" behindDoc="0" locked="0" layoutInCell="1" allowOverlap="1" wp14:anchorId="22EBD9E3" wp14:editId="4D12A25F">
            <wp:simplePos x="0" y="0"/>
            <wp:positionH relativeFrom="column">
              <wp:posOffset>-333375</wp:posOffset>
            </wp:positionH>
            <wp:positionV relativeFrom="paragraph">
              <wp:posOffset>398780</wp:posOffset>
            </wp:positionV>
            <wp:extent cx="892810" cy="381000"/>
            <wp:effectExtent l="0" t="0" r="0" b="0"/>
            <wp:wrapSquare wrapText="bothSides"/>
            <wp:docPr id="42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306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4080" behindDoc="0" locked="0" layoutInCell="1" allowOverlap="1" wp14:anchorId="5EEBE63C" wp14:editId="1AEC6FD4">
            <wp:simplePos x="0" y="0"/>
            <wp:positionH relativeFrom="column">
              <wp:posOffset>-333375</wp:posOffset>
            </wp:positionH>
            <wp:positionV relativeFrom="paragraph">
              <wp:posOffset>191770</wp:posOffset>
            </wp:positionV>
            <wp:extent cx="735965" cy="382270"/>
            <wp:effectExtent l="0" t="0" r="0" b="0"/>
            <wp:wrapSquare wrapText="bothSides"/>
            <wp:docPr id="40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5104" behindDoc="0" locked="0" layoutInCell="1" allowOverlap="1" wp14:anchorId="7B8ADE4C" wp14:editId="197EF1FD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991870" cy="382270"/>
            <wp:effectExtent l="0" t="0" r="0" b="0"/>
            <wp:wrapSquare wrapText="bothSides"/>
            <wp:docPr id="3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1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6128" behindDoc="0" locked="0" layoutInCell="1" allowOverlap="1" wp14:anchorId="36162B70" wp14:editId="0B8D27D4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7152" behindDoc="0" locked="0" layoutInCell="1" allowOverlap="1" wp14:anchorId="413DB613" wp14:editId="777ECA5F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38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8176" behindDoc="0" locked="0" layoutInCell="1" allowOverlap="1" wp14:anchorId="562685B0" wp14:editId="1EE38F6D">
            <wp:simplePos x="0" y="0"/>
            <wp:positionH relativeFrom="column">
              <wp:posOffset>991235</wp:posOffset>
            </wp:positionH>
            <wp:positionV relativeFrom="paragraph">
              <wp:posOffset>2175510</wp:posOffset>
            </wp:positionV>
            <wp:extent cx="4091940" cy="181610"/>
            <wp:effectExtent l="0" t="0" r="0" b="0"/>
            <wp:wrapSquare wrapText="bothSides"/>
            <wp:docPr id="40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5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9200" behindDoc="0" locked="0" layoutInCell="1" allowOverlap="1" wp14:anchorId="1B01FDF3" wp14:editId="36781358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028690" cy="2339340"/>
            <wp:effectExtent l="0" t="0" r="0" b="0"/>
            <wp:wrapSquare wrapText="bothSides"/>
            <wp:docPr id="39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4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0224" behindDoc="0" locked="0" layoutInCell="1" allowOverlap="1" wp14:anchorId="378AD60F" wp14:editId="6442D50A">
            <wp:simplePos x="0" y="0"/>
            <wp:positionH relativeFrom="column">
              <wp:posOffset>1475740</wp:posOffset>
            </wp:positionH>
            <wp:positionV relativeFrom="paragraph">
              <wp:posOffset>2234565</wp:posOffset>
            </wp:positionV>
            <wp:extent cx="3444240" cy="182880"/>
            <wp:effectExtent l="0" t="0" r="0" b="0"/>
            <wp:wrapSquare wrapText="bothSides"/>
            <wp:docPr id="3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1248" behindDoc="0" locked="0" layoutInCell="1" allowOverlap="1" wp14:anchorId="72F3C76F" wp14:editId="0D36CF42">
            <wp:simplePos x="0" y="0"/>
            <wp:positionH relativeFrom="column">
              <wp:posOffset>1475740</wp:posOffset>
            </wp:positionH>
            <wp:positionV relativeFrom="paragraph">
              <wp:posOffset>2205990</wp:posOffset>
            </wp:positionV>
            <wp:extent cx="3444240" cy="212090"/>
            <wp:effectExtent l="0" t="0" r="0" b="0"/>
            <wp:wrapSquare wrapText="bothSides"/>
            <wp:docPr id="42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7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2272" behindDoc="0" locked="0" layoutInCell="1" allowOverlap="1" wp14:anchorId="0AB9DA0A" wp14:editId="16EE7AEA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571615" cy="2203450"/>
            <wp:effectExtent l="0" t="0" r="0" b="0"/>
            <wp:wrapSquare wrapText="bothSides"/>
            <wp:docPr id="3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148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3296" behindDoc="0" locked="0" layoutInCell="1" allowOverlap="1" wp14:anchorId="55EE2F35" wp14:editId="2D95FA0B">
            <wp:simplePos x="0" y="0"/>
            <wp:positionH relativeFrom="column">
              <wp:posOffset>1783715</wp:posOffset>
            </wp:positionH>
            <wp:positionV relativeFrom="paragraph">
              <wp:posOffset>2356485</wp:posOffset>
            </wp:positionV>
            <wp:extent cx="2724785" cy="382270"/>
            <wp:effectExtent l="0" t="0" r="0" b="0"/>
            <wp:wrapSquare wrapText="bothSides"/>
            <wp:docPr id="3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4320" behindDoc="0" locked="0" layoutInCell="1" allowOverlap="1" wp14:anchorId="6DA64026" wp14:editId="1DF7EEF0">
            <wp:simplePos x="0" y="0"/>
            <wp:positionH relativeFrom="column">
              <wp:posOffset>2475230</wp:posOffset>
            </wp:positionH>
            <wp:positionV relativeFrom="paragraph">
              <wp:posOffset>2356485</wp:posOffset>
            </wp:positionV>
            <wp:extent cx="2033270" cy="382270"/>
            <wp:effectExtent l="0" t="0" r="0" b="0"/>
            <wp:wrapSquare wrapText="bothSides"/>
            <wp:docPr id="42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B6EDE">
      <w:type w:val="continuous"/>
      <w:pgSz w:w="12240" w:h="15840"/>
      <w:pgMar w:top="616" w:right="645" w:bottom="511" w:left="544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DD706F" w14:textId="77777777" w:rsidR="005B6EDE" w:rsidRDefault="00926418">
      <w:pPr>
        <w:spacing w:line="240" w:lineRule="auto"/>
      </w:pPr>
      <w:r>
        <w:separator/>
      </w:r>
    </w:p>
  </w:endnote>
  <w:endnote w:type="continuationSeparator" w:id="0">
    <w:p w14:paraId="169C7409" w14:textId="77777777" w:rsidR="005B6EDE" w:rsidRDefault="009264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962DDA" w14:textId="77777777" w:rsidR="005B6EDE" w:rsidRDefault="00926418">
      <w:r>
        <w:separator/>
      </w:r>
    </w:p>
  </w:footnote>
  <w:footnote w:type="continuationSeparator" w:id="0">
    <w:p w14:paraId="0610811C" w14:textId="77777777" w:rsidR="005B6EDE" w:rsidRDefault="00926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FCBBC1" w14:textId="21E949C5" w:rsidR="005B6EDE" w:rsidRDefault="00926418">
    <w:pPr>
      <w:tabs>
        <w:tab w:val="center" w:pos="4680"/>
        <w:tab w:val="right" w:pos="9360"/>
      </w:tabs>
      <w:spacing w:line="240" w:lineRule="auto"/>
      <w:rPr>
        <w:color w:val="000000"/>
      </w:rPr>
    </w:pPr>
    <w:proofErr w:type="spellStart"/>
    <w:r>
      <w:rPr>
        <w:color w:val="000000"/>
      </w:rPr>
      <w:t>eProject</w:t>
    </w:r>
    <w:proofErr w:type="spellEnd"/>
    <w:r>
      <w:rPr>
        <w:color w:val="000000"/>
      </w:rPr>
      <w:t xml:space="preserve">: </w:t>
    </w:r>
    <w:proofErr w:type="spellStart"/>
    <w:r>
      <w:rPr>
        <w:color w:val="000000"/>
      </w:rPr>
      <w:t>DCake</w:t>
    </w:r>
    <w:proofErr w:type="spellEnd"/>
    <w:r>
      <w:rPr>
        <w:color w:val="000000"/>
      </w:rPr>
      <w:t xml:space="preserve"> Shop</w:t>
    </w:r>
  </w:p>
  <w:p w14:paraId="21BBCB5C" w14:textId="77777777" w:rsidR="005B6EDE" w:rsidRDefault="005B6EDE">
    <w:pP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1" w15:restartNumberingAfterBreak="0">
    <w:nsid w:val="248F3BCE"/>
    <w:multiLevelType w:val="multilevel"/>
    <w:tmpl w:val="248F3BC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EC1557A"/>
    <w:multiLevelType w:val="multilevel"/>
    <w:tmpl w:val="2EC1557A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C1E573B"/>
    <w:multiLevelType w:val="hybridMultilevel"/>
    <w:tmpl w:val="677EB1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sp">
    <w15:presenceInfo w15:providerId="None" w15:userId="as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9A0"/>
    <w:rsid w:val="00062FC7"/>
    <w:rsid w:val="000D1770"/>
    <w:rsid w:val="005B6EDE"/>
    <w:rsid w:val="00926418"/>
    <w:rsid w:val="00A67E22"/>
    <w:rsid w:val="00B239A0"/>
    <w:rsid w:val="651E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6BCC14E"/>
  <w15:docId w15:val="{C9D95CEA-03A9-4C6B-AE37-3CFA6ACAF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Style20">
    <w:name w:val="_Style 20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d8cBGtAg/NoKI128kTY7pmyNLQ==">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16</Pages>
  <Words>850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</dc:creator>
  <cp:lastModifiedBy>Zehra Aslam</cp:lastModifiedBy>
  <cp:revision>3</cp:revision>
  <dcterms:created xsi:type="dcterms:W3CDTF">2022-02-02T08:38:00Z</dcterms:created>
  <dcterms:modified xsi:type="dcterms:W3CDTF">2024-02-13T07:14:00Z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4C2DA7ECC72E46599D13FA6B5D87DB1D</vt:lpwstr>
  </property>
</Properties>
</file>