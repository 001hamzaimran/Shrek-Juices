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B9CDE5" w:themeColor="accent1" w:themeTint="66"/>
  <w:body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</w:pPr>
      <w:bookmarkStart w:id="0" w:name="_Hlk94698613"/>
      <w:bookmarkEnd w:id="0"/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540"/>
        <w:rPr>
          <w:rFonts w:ascii="Times" w:hAnsi="Times" w:eastAsia="Times" w:cs="Times"/>
          <w:color w:val="808080"/>
        </w:rPr>
      </w:pPr>
      <w:bookmarkStart w:id="1" w:name="_heading=h.gjdgxs" w:colFirst="0" w:colLast="0"/>
      <w:bookmarkEnd w:id="1"/>
      <w:r>
        <w:rPr>
          <w:rFonts w:ascii="Times" w:hAnsi="Times" w:eastAsia="Times" w:cs="Times"/>
          <w:color w:val="808080"/>
        </w:rPr>
        <w:t xml:space="preserve">  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04" w:line="240" w:lineRule="auto"/>
        <w:ind w:left="2880" w:right="3829"/>
        <w:jc w:val="center"/>
        <w:rPr>
          <w:rFonts w:ascii="Times" w:hAnsi="Times" w:eastAsia="Times" w:cs="Times"/>
          <w:b/>
          <w:bCs/>
          <w:color w:val="000000"/>
          <w:sz w:val="56"/>
          <w:szCs w:val="56"/>
          <w:u w:val="single"/>
        </w:rPr>
      </w:pPr>
      <w:r>
        <w:rPr>
          <w:rFonts w:ascii="Times" w:hAnsi="Times" w:eastAsia="Times" w:cs="Times"/>
          <w:b/>
          <w:bCs/>
          <w:color w:val="000000"/>
          <w:sz w:val="56"/>
          <w:szCs w:val="56"/>
          <w:u w:val="single"/>
        </w:rPr>
        <w:t>Nexus Aquarium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04" w:line="240" w:lineRule="auto"/>
        <w:ind w:left="2880" w:right="3829"/>
        <w:jc w:val="center"/>
        <w:rPr>
          <w:rFonts w:ascii="Times" w:hAnsi="Times" w:eastAsia="Times" w:cs="Times"/>
          <w:i/>
          <w:color w:val="000000"/>
          <w:sz w:val="56"/>
          <w:szCs w:val="56"/>
          <w:u w:val="single"/>
        </w:rPr>
      </w:pPr>
      <w:r>
        <w:rPr>
          <w:rFonts w:ascii="Times" w:hAnsi="Times" w:eastAsia="Times" w:cs="Times"/>
          <w:i/>
          <w:color w:val="000000"/>
          <w:sz w:val="56"/>
          <w:szCs w:val="56"/>
          <w:u w:val="single"/>
        </w:rPr>
        <w:t>Developer Guide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04" w:line="240" w:lineRule="auto"/>
        <w:ind w:right="3829"/>
        <w:jc w:val="right"/>
        <w:rPr>
          <w:rFonts w:ascii="Times" w:hAnsi="Times" w:eastAsia="Times" w:cs="Times"/>
          <w:i/>
          <w:color w:val="000000"/>
          <w:sz w:val="56"/>
          <w:szCs w:val="56"/>
          <w:u w:val="single"/>
        </w:rPr>
      </w:pPr>
    </w:p>
    <w:tbl>
      <w:tblPr>
        <w:tblStyle w:val="21"/>
        <w:tblW w:w="8065" w:type="dxa"/>
        <w:tblInd w:w="1362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2098"/>
        <w:gridCol w:w="2941"/>
        <w:gridCol w:w="302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99" w:hRule="atLeast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" w:hAnsi="Times" w:eastAsia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hAnsi="Times" w:eastAsia="Times" w:cs="Times"/>
                <w:b/>
                <w:color w:val="000000"/>
                <w:sz w:val="31"/>
                <w:szCs w:val="31"/>
              </w:rPr>
              <w:t>Supervisor.</w:t>
            </w:r>
          </w:p>
        </w:tc>
        <w:tc>
          <w:tcPr>
            <w:tcW w:w="596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" w:hAnsi="Times" w:eastAsia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hAnsi="Times" w:eastAsia="Times" w:cs="Times"/>
                <w:b/>
                <w:color w:val="000000"/>
                <w:sz w:val="31"/>
                <w:szCs w:val="31"/>
              </w:rPr>
              <w:t xml:space="preserve">Miss Tooba 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99" w:hRule="atLeast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" w:hAnsi="Times" w:eastAsia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hAnsi="Times" w:eastAsia="Times" w:cs="Times"/>
                <w:b/>
                <w:color w:val="000000"/>
                <w:sz w:val="31"/>
                <w:szCs w:val="31"/>
              </w:rPr>
              <w:t>Batch.</w:t>
            </w:r>
          </w:p>
        </w:tc>
        <w:tc>
          <w:tcPr>
            <w:tcW w:w="596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" w:hAnsi="Times" w:eastAsia="Times" w:cs="Times"/>
                <w:b/>
                <w:color w:val="000000"/>
                <w:sz w:val="31"/>
                <w:szCs w:val="31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99" w:hRule="atLeast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" w:hAnsi="Times" w:eastAsia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hAnsi="Times" w:eastAsia="Times" w:cs="Times"/>
                <w:b/>
                <w:color w:val="000000"/>
                <w:sz w:val="31"/>
                <w:szCs w:val="31"/>
              </w:rPr>
              <w:t xml:space="preserve">Group. </w:t>
            </w:r>
          </w:p>
        </w:tc>
        <w:tc>
          <w:tcPr>
            <w:tcW w:w="596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rPr>
                <w:rFonts w:ascii="Times" w:hAnsi="Times" w:eastAsia="Times" w:cs="Times"/>
                <w:color w:val="000000"/>
                <w:sz w:val="31"/>
                <w:szCs w:val="31"/>
              </w:rPr>
            </w:pPr>
            <w:r>
              <w:rPr>
                <w:rFonts w:ascii="Times" w:hAnsi="Times" w:eastAsia="Times" w:cs="Times"/>
                <w:color w:val="000000"/>
                <w:sz w:val="31"/>
                <w:szCs w:val="31"/>
              </w:rPr>
              <w:t>C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99" w:hRule="atLeast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" w:hAnsi="Times" w:eastAsia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hAnsi="Times" w:eastAsia="Times" w:cs="Times"/>
                <w:b/>
                <w:color w:val="000000"/>
                <w:sz w:val="31"/>
                <w:szCs w:val="31"/>
              </w:rPr>
              <w:t xml:space="preserve">Serial No. 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" w:hAnsi="Times" w:eastAsia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hAnsi="Times" w:eastAsia="Times" w:cs="Times"/>
                <w:b/>
                <w:color w:val="000000"/>
                <w:sz w:val="31"/>
                <w:szCs w:val="31"/>
              </w:rPr>
              <w:t xml:space="preserve">Enrollment Number </w:t>
            </w: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" w:hAnsi="Times" w:eastAsia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hAnsi="Times" w:eastAsia="Times" w:cs="Times"/>
                <w:b/>
                <w:color w:val="000000"/>
                <w:sz w:val="31"/>
                <w:szCs w:val="31"/>
              </w:rPr>
              <w:t>Student Name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99" w:hRule="atLeast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" w:hAnsi="Times" w:eastAsia="Times" w:cs="Times"/>
                <w:color w:val="000000"/>
                <w:sz w:val="31"/>
                <w:szCs w:val="31"/>
              </w:rPr>
            </w:pPr>
            <w:r>
              <w:rPr>
                <w:rFonts w:ascii="Times" w:hAnsi="Times" w:eastAsia="Times" w:cs="Times"/>
                <w:color w:val="000000"/>
                <w:sz w:val="31"/>
                <w:szCs w:val="31"/>
              </w:rPr>
              <w:t>1.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hint="default" w:ascii="Times" w:hAnsi="Times" w:eastAsia="Times" w:cs="Times"/>
                <w:color w:val="000000"/>
                <w:sz w:val="31"/>
                <w:szCs w:val="31"/>
                <w:lang w:val="en-US"/>
              </w:rPr>
            </w:pPr>
            <w:bookmarkStart w:id="4" w:name="_GoBack"/>
            <w:r>
              <w:rPr>
                <w:rFonts w:ascii="Times" w:hAnsi="Times" w:eastAsia="Times" w:cs="Times"/>
                <w:color w:val="000000"/>
                <w:sz w:val="31"/>
                <w:szCs w:val="31"/>
              </w:rPr>
              <w:t>1</w:t>
            </w:r>
            <w:r>
              <w:rPr>
                <w:rFonts w:hint="default" w:ascii="Times" w:hAnsi="Times" w:eastAsia="Times" w:cs="Times"/>
                <w:color w:val="000000"/>
                <w:sz w:val="31"/>
                <w:szCs w:val="31"/>
                <w:lang w:val="en-US"/>
              </w:rPr>
              <w:t>23456</w:t>
            </w:r>
            <w:bookmarkEnd w:id="4"/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" w:hAnsi="Times" w:eastAsia="Times" w:cs="Times"/>
                <w:color w:val="000000"/>
                <w:sz w:val="31"/>
                <w:szCs w:val="31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601" w:hRule="atLeast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" w:hAnsi="Times" w:eastAsia="Times" w:cs="Times"/>
                <w:color w:val="000000"/>
                <w:sz w:val="31"/>
                <w:szCs w:val="31"/>
              </w:rPr>
            </w:pPr>
            <w:r>
              <w:rPr>
                <w:rFonts w:ascii="Times" w:hAnsi="Times" w:eastAsia="Times" w:cs="Times"/>
                <w:color w:val="000000"/>
                <w:sz w:val="31"/>
                <w:szCs w:val="31"/>
              </w:rPr>
              <w:t>2.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hint="default" w:ascii="Times" w:hAnsi="Times" w:eastAsia="Times" w:cs="Times"/>
                <w:color w:val="000000"/>
                <w:sz w:val="31"/>
                <w:szCs w:val="31"/>
                <w:lang w:val="en-US"/>
              </w:rPr>
            </w:pPr>
            <w:r>
              <w:rPr>
                <w:rFonts w:ascii="Times" w:hAnsi="Times" w:eastAsia="Times" w:cs="Times"/>
                <w:color w:val="000000"/>
                <w:sz w:val="31"/>
                <w:szCs w:val="31"/>
              </w:rPr>
              <w:t>1</w:t>
            </w:r>
            <w:r>
              <w:rPr>
                <w:rFonts w:hint="default" w:ascii="Times" w:hAnsi="Times" w:eastAsia="Times" w:cs="Times"/>
                <w:color w:val="000000"/>
                <w:sz w:val="31"/>
                <w:szCs w:val="31"/>
                <w:lang w:val="en-US"/>
              </w:rPr>
              <w:t>23456</w:t>
            </w: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" w:hAnsi="Times" w:eastAsia="Times" w:cs="Times"/>
                <w:color w:val="000000"/>
                <w:sz w:val="31"/>
                <w:szCs w:val="31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99" w:hRule="atLeast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" w:hAnsi="Times" w:eastAsia="Times" w:cs="Times"/>
                <w:color w:val="000000"/>
                <w:sz w:val="31"/>
                <w:szCs w:val="31"/>
              </w:rPr>
            </w:pPr>
            <w:r>
              <w:rPr>
                <w:rFonts w:ascii="Times" w:hAnsi="Times" w:eastAsia="Times" w:cs="Times"/>
                <w:color w:val="000000"/>
                <w:sz w:val="31"/>
                <w:szCs w:val="31"/>
              </w:rPr>
              <w:t>3.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hint="default" w:ascii="Times" w:hAnsi="Times" w:eastAsia="Times" w:cs="Times"/>
                <w:color w:val="000000"/>
                <w:sz w:val="31"/>
                <w:szCs w:val="31"/>
                <w:lang w:val="en-US"/>
              </w:rPr>
            </w:pPr>
            <w:r>
              <w:rPr>
                <w:rFonts w:ascii="Times" w:hAnsi="Times" w:eastAsia="Times" w:cs="Times"/>
                <w:color w:val="000000"/>
                <w:sz w:val="31"/>
                <w:szCs w:val="31"/>
              </w:rPr>
              <w:t>1</w:t>
            </w:r>
            <w:r>
              <w:rPr>
                <w:rFonts w:hint="default" w:ascii="Times" w:hAnsi="Times" w:eastAsia="Times" w:cs="Times"/>
                <w:color w:val="000000"/>
                <w:sz w:val="31"/>
                <w:szCs w:val="31"/>
                <w:lang w:val="en-US"/>
              </w:rPr>
              <w:t>23456</w:t>
            </w: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" w:hAnsi="Times" w:eastAsia="Times" w:cs="Times"/>
                <w:color w:val="000000"/>
                <w:sz w:val="31"/>
                <w:szCs w:val="31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99" w:hRule="atLeast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jc w:val="center"/>
              <w:rPr>
                <w:rFonts w:ascii="Times" w:hAnsi="Times" w:eastAsia="Times" w:cs="Times"/>
                <w:color w:val="000000"/>
                <w:sz w:val="31"/>
                <w:szCs w:val="31"/>
              </w:rPr>
            </w:pPr>
            <w:r>
              <w:rPr>
                <w:rFonts w:ascii="Times" w:hAnsi="Times" w:eastAsia="Times" w:cs="Times"/>
                <w:color w:val="000000"/>
                <w:sz w:val="31"/>
                <w:szCs w:val="31"/>
              </w:rPr>
              <w:t>4.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hint="default" w:ascii="Times" w:hAnsi="Times" w:eastAsia="Times" w:cs="Times"/>
                <w:color w:val="000000"/>
                <w:sz w:val="31"/>
                <w:szCs w:val="31"/>
                <w:lang w:val="en-US"/>
              </w:rPr>
            </w:pPr>
            <w:r>
              <w:rPr>
                <w:rFonts w:ascii="Times" w:hAnsi="Times" w:eastAsia="Times" w:cs="Times"/>
                <w:color w:val="000000"/>
                <w:sz w:val="31"/>
                <w:szCs w:val="31"/>
              </w:rPr>
              <w:t>1</w:t>
            </w:r>
            <w:r>
              <w:rPr>
                <w:rFonts w:hint="default" w:ascii="Times" w:hAnsi="Times" w:eastAsia="Times" w:cs="Times"/>
                <w:color w:val="000000"/>
                <w:sz w:val="31"/>
                <w:szCs w:val="31"/>
                <w:lang w:val="en-US"/>
              </w:rPr>
              <w:t>23456</w:t>
            </w: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" w:hAnsi="Times" w:eastAsia="Times" w:cs="Times"/>
                <w:color w:val="000000"/>
                <w:sz w:val="31"/>
                <w:szCs w:val="31"/>
              </w:rPr>
            </w:pPr>
          </w:p>
        </w:tc>
      </w:tr>
    </w:tbl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000000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000000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540"/>
        <w:rPr>
          <w:rFonts w:ascii="Times" w:hAnsi="Times" w:eastAsia="Times" w:cs="Times"/>
          <w:color w:val="808080"/>
        </w:rPr>
      </w:pPr>
      <w:r>
        <w:rPr>
          <w:rFonts w:ascii="Times" w:hAnsi="Times" w:eastAsia="Times" w:cs="Times"/>
          <w:color w:val="808080"/>
        </w:rPr>
        <w:t xml:space="preserve"> 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640" w:line="240" w:lineRule="auto"/>
        <w:ind w:left="1440" w:firstLine="720"/>
        <w:rPr>
          <w:rFonts w:ascii="Times" w:hAnsi="Times" w:eastAsia="Times" w:cs="Times"/>
          <w:b/>
          <w:i/>
          <w:color w:val="001F5F"/>
          <w:sz w:val="55"/>
          <w:szCs w:val="55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640" w:line="240" w:lineRule="auto"/>
        <w:rPr>
          <w:rFonts w:ascii="Times" w:hAnsi="Times" w:eastAsia="Times" w:cs="Times"/>
          <w:b/>
          <w:i/>
          <w:color w:val="001F5F"/>
          <w:sz w:val="55"/>
          <w:szCs w:val="55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640" w:line="240" w:lineRule="auto"/>
        <w:rPr>
          <w:rFonts w:ascii="Times" w:hAnsi="Times" w:eastAsia="Times" w:cs="Times"/>
          <w:b/>
          <w:i/>
          <w:color w:val="001F5F"/>
          <w:sz w:val="55"/>
          <w:szCs w:val="55"/>
          <w:u w:val="single"/>
        </w:rPr>
      </w:pPr>
    </w:p>
    <w:p>
      <w:pPr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" w:hAnsi="Times" w:eastAsia="Times" w:cs="Times"/>
          <w:color w:val="000000"/>
          <w:sz w:val="28"/>
          <w:szCs w:val="28"/>
        </w:rPr>
      </w:pPr>
      <w:r>
        <w:rPr>
          <w:rFonts w:ascii="Times" w:hAnsi="Times" w:eastAsia="Times" w:cs="Times"/>
          <w:b/>
          <w:color w:val="000000"/>
          <w:sz w:val="28"/>
          <w:szCs w:val="28"/>
          <w:u w:val="single"/>
        </w:rPr>
        <w:t xml:space="preserve">Home </w:t>
      </w:r>
      <w:r>
        <w:rPr>
          <w:rFonts w:ascii="Times" w:hAnsi="Times" w:eastAsia="Times" w:cs="Times"/>
          <w:color w:val="000000"/>
          <w:sz w:val="28"/>
          <w:szCs w:val="28"/>
        </w:rPr>
        <w:t>(</w:t>
      </w:r>
      <w:r>
        <w:rPr>
          <w:rFonts w:ascii="Times" w:hAnsi="Times" w:eastAsia="Times" w:cs="Times"/>
          <w:i/>
          <w:color w:val="0462C1"/>
          <w:sz w:val="28"/>
          <w:szCs w:val="28"/>
          <w:u w:val="single"/>
        </w:rPr>
        <w:t>index (1).html</w:t>
      </w:r>
      <w:r>
        <w:rPr>
          <w:rFonts w:ascii="Times" w:hAnsi="Times" w:eastAsia="Times" w:cs="Times"/>
          <w:color w:val="000000"/>
          <w:sz w:val="28"/>
          <w:szCs w:val="28"/>
        </w:rPr>
        <w:t xml:space="preserve">)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" w:hAnsi="Times" w:eastAsia="Times" w:cs="Times"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" w:hAnsi="Times" w:eastAsia="Times" w:cs="Times"/>
          <w:color w:val="000000"/>
          <w:sz w:val="28"/>
          <w:szCs w:val="28"/>
        </w:rPr>
      </w:pPr>
      <w:r>
        <w:drawing>
          <wp:inline distT="0" distB="0" distL="0" distR="0">
            <wp:extent cx="6283960" cy="3937635"/>
            <wp:effectExtent l="0" t="0" r="0" b="0"/>
            <wp:docPr id="42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image8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396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46" w:line="240" w:lineRule="auto"/>
        <w:rPr>
          <w:rFonts w:ascii="Times" w:hAnsi="Times" w:eastAsia="Times" w:cs="Times"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2339"/>
        <w:rPr>
          <w:rFonts w:ascii="Times" w:hAnsi="Times" w:eastAsia="Times" w:cs="Times"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  <w:t>Figure 1: Home page to Nexus aquarium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2" w:line="227" w:lineRule="auto"/>
        <w:ind w:left="899" w:right="723" w:hanging="363"/>
        <w:rPr>
          <w:rFonts w:ascii="Times" w:hAnsi="Times" w:eastAsia="Times" w:cs="Times"/>
          <w:color w:val="000000"/>
          <w:sz w:val="28"/>
          <w:szCs w:val="28"/>
        </w:rPr>
      </w:pPr>
      <w:r>
        <w:rPr>
          <w:rFonts w:ascii="Times" w:hAnsi="Times" w:eastAsia="Times" w:cs="Times"/>
          <w:color w:val="000000"/>
          <w:sz w:val="28"/>
          <w:szCs w:val="28"/>
        </w:rPr>
        <w:drawing>
          <wp:inline distT="0" distB="0" distL="0" distR="0">
            <wp:extent cx="171450" cy="171450"/>
            <wp:effectExtent l="0" t="0" r="0" b="0"/>
            <wp:docPr id="432" name="image74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74.png" descr="Arrow Slight curv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eastAsia="Times" w:cs="Times"/>
          <w:color w:val="000000"/>
          <w:sz w:val="28"/>
          <w:szCs w:val="28"/>
        </w:rPr>
        <w:t xml:space="preserve">  Our Slogan has given to the peoples toward our website. “DIVE TO THE DEPTHS OF THE OCEANS WITH US”.  </w:t>
      </w:r>
    </w:p>
    <w:p>
      <w:pPr>
        <w:widowControl w:val="0"/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" w:line="224" w:lineRule="auto"/>
        <w:ind w:right="511"/>
        <w:rPr>
          <w:rFonts w:ascii="Times" w:hAnsi="Times" w:eastAsia="Times" w:cs="Times"/>
          <w:color w:val="000000"/>
          <w:sz w:val="28"/>
          <w:szCs w:val="28"/>
        </w:rPr>
      </w:pPr>
      <w:r>
        <w:rPr>
          <w:rFonts w:ascii="Times" w:hAnsi="Times" w:eastAsia="Times" w:cs="Times"/>
          <w:color w:val="000000"/>
          <w:sz w:val="28"/>
          <w:szCs w:val="28"/>
        </w:rPr>
        <w:t xml:space="preserve"> By clicking (</w:t>
      </w:r>
      <w:r>
        <w:rPr>
          <w:rFonts w:ascii="Times" w:hAnsi="Times" w:eastAsia="Times" w:cs="Times"/>
          <w:b/>
          <w:color w:val="548DD4"/>
          <w:sz w:val="28"/>
          <w:szCs w:val="28"/>
        </w:rPr>
        <w:t>Get started</w:t>
      </w:r>
      <w:r>
        <w:rPr>
          <w:rFonts w:ascii="Times" w:hAnsi="Times" w:eastAsia="Times" w:cs="Times"/>
          <w:color w:val="000000"/>
          <w:sz w:val="28"/>
          <w:szCs w:val="28"/>
        </w:rPr>
        <w:t>) button user while redirect to the main webpage.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" w:line="224" w:lineRule="auto"/>
        <w:ind w:right="511"/>
        <w:rPr>
          <w:rFonts w:ascii="Times" w:hAnsi="Times" w:eastAsia="Times" w:cs="Times"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" w:line="224" w:lineRule="auto"/>
        <w:ind w:right="511"/>
        <w:rPr>
          <w:rFonts w:ascii="Times" w:hAnsi="Times" w:eastAsia="Times" w:cs="Times"/>
          <w:b/>
          <w:color w:val="000000"/>
          <w:sz w:val="44"/>
          <w:szCs w:val="44"/>
          <w:u w:val="single"/>
        </w:rPr>
      </w:pPr>
      <w:r>
        <w:rPr>
          <w:rFonts w:ascii="Times" w:hAnsi="Times" w:eastAsia="Times" w:cs="Times"/>
          <w:color w:val="000000"/>
          <w:sz w:val="28"/>
          <w:szCs w:val="28"/>
        </w:rPr>
        <w:t xml:space="preserve">              </w:t>
      </w:r>
      <w:r>
        <w:rPr>
          <w:rFonts w:ascii="Times" w:hAnsi="Times" w:eastAsia="Times" w:cs="Times"/>
          <w:b/>
          <w:sz w:val="44"/>
          <w:szCs w:val="44"/>
          <w:u w:val="single"/>
        </w:rPr>
        <w:t>Code of</w:t>
      </w:r>
      <w:r>
        <w:rPr>
          <w:rFonts w:ascii="Times" w:hAnsi="Times" w:eastAsia="Times" w:cs="Times"/>
          <w:b/>
          <w:color w:val="000000"/>
          <w:sz w:val="44"/>
          <w:szCs w:val="44"/>
          <w:u w:val="single"/>
        </w:rPr>
        <w:t xml:space="preserve"> Home page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" w:line="224" w:lineRule="auto"/>
        <w:ind w:right="511"/>
        <w:rPr>
          <w:rFonts w:ascii="Times" w:hAnsi="Times" w:eastAsia="Times" w:cs="Times"/>
          <w:color w:val="000000"/>
          <w:sz w:val="28"/>
          <w:szCs w:val="28"/>
        </w:rPr>
      </w:pPr>
      <w:r>
        <w:rPr>
          <w:rFonts w:ascii="Times" w:hAnsi="Times" w:eastAsia="Times" w:cs="Times"/>
          <w:color w:val="000000"/>
          <w:sz w:val="28"/>
          <w:szCs w:val="28"/>
        </w:rPr>
        <w:t xml:space="preserve">          </w:t>
      </w:r>
      <w:r>
        <w:drawing>
          <wp:inline distT="0" distB="0" distL="0" distR="0">
            <wp:extent cx="6877685" cy="1732915"/>
            <wp:effectExtent l="0" t="0" r="0" b="0"/>
            <wp:docPr id="431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image8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78074" cy="173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eastAsia="Times" w:cs="Times"/>
          <w:color w:val="000000"/>
          <w:sz w:val="28"/>
          <w:szCs w:val="28"/>
        </w:rPr>
        <w:t xml:space="preserve">         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" w:line="224" w:lineRule="auto"/>
        <w:ind w:right="511"/>
        <w:rPr>
          <w:rFonts w:ascii="Times" w:hAnsi="Times" w:eastAsia="Times" w:cs="Times"/>
          <w:b/>
          <w:color w:val="000000"/>
          <w:sz w:val="44"/>
          <w:szCs w:val="44"/>
          <w:u w:val="single"/>
        </w:rPr>
      </w:pPr>
      <w:r>
        <w:rPr>
          <w:rFonts w:ascii="Times" w:hAnsi="Times" w:eastAsia="Times" w:cs="Times"/>
          <w:color w:val="000000"/>
          <w:sz w:val="28"/>
          <w:szCs w:val="28"/>
        </w:rPr>
        <w:t xml:space="preserve">  </w:t>
      </w:r>
    </w:p>
    <w:p>
      <w:pPr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0" w:line="240" w:lineRule="auto"/>
        <w:rPr>
          <w:rFonts w:ascii="Times" w:hAnsi="Times" w:eastAsia="Times" w:cs="Times"/>
          <w:b/>
          <w:color w:val="000000"/>
          <w:sz w:val="28"/>
          <w:szCs w:val="28"/>
          <w:u w:val="single"/>
        </w:rPr>
      </w:pPr>
      <w:r>
        <w:rPr>
          <w:rFonts w:ascii="Times" w:hAnsi="Times" w:eastAsia="Times" w:cs="Times"/>
          <w:b/>
          <w:color w:val="000000"/>
          <w:sz w:val="28"/>
          <w:szCs w:val="28"/>
          <w:u w:val="single"/>
        </w:rPr>
        <w:t>Navbar (</w:t>
      </w:r>
      <w:r>
        <w:rPr>
          <w:rFonts w:ascii="Times" w:hAnsi="Times" w:eastAsia="Times" w:cs="Times"/>
          <w:b/>
          <w:color w:val="548DD4"/>
          <w:sz w:val="28"/>
          <w:szCs w:val="28"/>
          <w:u w:val="single"/>
        </w:rPr>
        <w:t>index (1).html</w:t>
      </w:r>
      <w:r>
        <w:rPr>
          <w:rFonts w:ascii="Times" w:hAnsi="Times" w:eastAsia="Times" w:cs="Times"/>
          <w:b/>
          <w:color w:val="000000"/>
          <w:sz w:val="28"/>
          <w:szCs w:val="28"/>
          <w:u w:val="single"/>
        </w:rPr>
        <w:t>)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528" w:line="217" w:lineRule="auto"/>
        <w:ind w:left="415" w:right="744"/>
        <w:jc w:val="center"/>
        <w:rPr>
          <w:rFonts w:ascii="Times" w:hAnsi="Times" w:eastAsia="Times" w:cs="Times"/>
          <w:i/>
          <w:color w:val="000000"/>
          <w:sz w:val="28"/>
          <w:szCs w:val="28"/>
        </w:rPr>
      </w:pPr>
      <w:r>
        <w:drawing>
          <wp:inline distT="0" distB="0" distL="0" distR="0">
            <wp:extent cx="5939790" cy="705485"/>
            <wp:effectExtent l="28575" t="28575" r="28575" b="28575"/>
            <wp:docPr id="435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image8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084" cy="706032"/>
                    </a:xfrm>
                    <a:prstGeom prst="rect">
                      <a:avLst/>
                    </a:prstGeom>
                    <a:ln w="2857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528" w:line="217" w:lineRule="auto"/>
        <w:ind w:left="415" w:right="744"/>
        <w:jc w:val="center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  <w:t>Figure 2: Navbar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528" w:line="217" w:lineRule="auto"/>
        <w:ind w:left="415" w:right="744"/>
        <w:jc w:val="center"/>
        <w:rPr>
          <w:rFonts w:ascii="Times" w:hAnsi="Times" w:eastAsia="Times" w:cs="Times"/>
          <w:b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75" w:line="244" w:lineRule="auto"/>
        <w:ind w:right="1276"/>
        <w:rPr>
          <w:rFonts w:ascii="Times" w:hAnsi="Times" w:eastAsia="Times" w:cs="Times"/>
          <w:color w:val="000000"/>
          <w:sz w:val="28"/>
          <w:szCs w:val="28"/>
        </w:rPr>
      </w:pPr>
      <w:r>
        <w:rPr>
          <w:rFonts w:ascii="Times" w:hAnsi="Times" w:eastAsia="Times" w:cs="Times"/>
          <w:color w:val="000000"/>
          <w:sz w:val="28"/>
          <w:szCs w:val="28"/>
        </w:rPr>
        <w:t>We have given seven essentials. By clicking any of the essential’s and redirect to the linked page. (</w:t>
      </w:r>
      <w:r>
        <w:rPr>
          <w:rFonts w:ascii="Times" w:hAnsi="Times" w:eastAsia="Times" w:cs="Times"/>
          <w:color w:val="548DD4"/>
          <w:sz w:val="28"/>
          <w:szCs w:val="28"/>
        </w:rPr>
        <w:t>0. index (1).html</w:t>
      </w:r>
      <w:r>
        <w:rPr>
          <w:rFonts w:ascii="Times" w:hAnsi="Times" w:eastAsia="Times" w:cs="Times"/>
          <w:color w:val="000000"/>
          <w:sz w:val="28"/>
          <w:szCs w:val="28"/>
        </w:rPr>
        <w:t xml:space="preserve">)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75" w:line="244" w:lineRule="auto"/>
        <w:ind w:right="1276"/>
        <w:rPr>
          <w:rFonts w:ascii="Times" w:hAnsi="Times" w:eastAsia="Times" w:cs="Times"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75" w:line="244" w:lineRule="auto"/>
        <w:ind w:left="2" w:right="1276" w:hanging="2"/>
        <w:rPr>
          <w:rFonts w:ascii="Times" w:hAnsi="Times" w:eastAsia="Times" w:cs="Times"/>
          <w:b/>
          <w:color w:val="000000"/>
          <w:sz w:val="44"/>
          <w:szCs w:val="44"/>
          <w:u w:val="single"/>
        </w:rPr>
      </w:pPr>
      <w:r>
        <w:rPr>
          <w:rFonts w:ascii="Times" w:hAnsi="Times" w:eastAsia="Times" w:cs="Times"/>
          <w:b/>
          <w:color w:val="000000"/>
          <w:sz w:val="56"/>
          <w:szCs w:val="56"/>
        </w:rPr>
        <w:t xml:space="preserve">     </w:t>
      </w:r>
      <w:r>
        <w:rPr>
          <w:rFonts w:ascii="Times" w:hAnsi="Times" w:eastAsia="Times" w:cs="Times"/>
          <w:b/>
          <w:sz w:val="44"/>
          <w:szCs w:val="56"/>
          <w:u w:val="single"/>
        </w:rPr>
        <w:t>Code of</w:t>
      </w:r>
      <w:r>
        <w:rPr>
          <w:rFonts w:ascii="Times" w:hAnsi="Times" w:eastAsia="Times" w:cs="Times"/>
          <w:b/>
          <w:color w:val="000000"/>
          <w:sz w:val="56"/>
          <w:szCs w:val="56"/>
          <w:u w:val="single"/>
        </w:rPr>
        <w:t xml:space="preserve"> </w:t>
      </w:r>
      <w:r>
        <w:rPr>
          <w:rFonts w:ascii="Times" w:hAnsi="Times" w:eastAsia="Times" w:cs="Times"/>
          <w:b/>
          <w:color w:val="000000"/>
          <w:sz w:val="44"/>
          <w:szCs w:val="44"/>
          <w:u w:val="single"/>
        </w:rPr>
        <w:t>Navbar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75" w:line="244" w:lineRule="auto"/>
        <w:ind w:left="540" w:right="1276" w:hanging="2"/>
        <w:rPr>
          <w:rFonts w:ascii="Times" w:hAnsi="Times" w:eastAsia="Times" w:cs="Times"/>
          <w:b/>
          <w:color w:val="000000"/>
          <w:sz w:val="56"/>
          <w:szCs w:val="56"/>
          <w:u w:val="single"/>
        </w:rPr>
      </w:pPr>
      <w:r>
        <w:drawing>
          <wp:inline distT="0" distB="0" distL="0" distR="0">
            <wp:extent cx="5895975" cy="3743325"/>
            <wp:effectExtent l="0" t="0" r="0" b="0"/>
            <wp:docPr id="433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image8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75" w:line="244" w:lineRule="auto"/>
        <w:ind w:left="540" w:right="1276" w:hanging="2"/>
        <w:rPr>
          <w:rFonts w:ascii="Times" w:hAnsi="Times" w:eastAsia="Times" w:cs="Times"/>
          <w:b/>
          <w:color w:val="000000"/>
          <w:sz w:val="56"/>
          <w:szCs w:val="56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75" w:line="244" w:lineRule="auto"/>
        <w:ind w:left="540" w:right="1276" w:hanging="2"/>
        <w:rPr>
          <w:rFonts w:ascii="Times" w:hAnsi="Times" w:eastAsia="Times" w:cs="Times"/>
          <w:b/>
          <w:color w:val="000000"/>
          <w:sz w:val="56"/>
          <w:szCs w:val="56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75" w:line="244" w:lineRule="auto"/>
        <w:ind w:left="540" w:right="1276" w:hanging="2"/>
        <w:rPr>
          <w:rFonts w:ascii="Times" w:hAnsi="Times" w:eastAsia="Times" w:cs="Times"/>
          <w:b/>
          <w:color w:val="000000"/>
          <w:sz w:val="56"/>
          <w:szCs w:val="56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75" w:line="244" w:lineRule="auto"/>
        <w:ind w:left="450" w:right="1276"/>
        <w:rPr>
          <w:rFonts w:ascii="Times" w:hAnsi="Times" w:eastAsia="Times" w:cs="Times"/>
          <w:b/>
          <w:color w:val="000000"/>
          <w:sz w:val="28"/>
          <w:szCs w:val="28"/>
          <w:u w:val="single"/>
        </w:rPr>
      </w:pPr>
    </w:p>
    <w:p>
      <w:pPr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4" w:lineRule="auto"/>
        <w:ind w:right="1276"/>
        <w:rPr>
          <w:rFonts w:ascii="Times" w:hAnsi="Times" w:eastAsia="Times" w:cs="Times"/>
          <w:b/>
          <w:color w:val="000000"/>
          <w:sz w:val="28"/>
          <w:szCs w:val="28"/>
          <w:u w:val="single"/>
        </w:rPr>
      </w:pPr>
      <w:r>
        <w:rPr>
          <w:rFonts w:ascii="Times" w:hAnsi="Times" w:eastAsia="Times" w:cs="Times"/>
          <w:b/>
          <w:color w:val="000000"/>
          <w:sz w:val="28"/>
          <w:szCs w:val="28"/>
          <w:u w:val="single"/>
        </w:rPr>
        <w:t>About us (</w:t>
      </w:r>
      <w:r>
        <w:rPr>
          <w:rFonts w:ascii="Times" w:hAnsi="Times" w:eastAsia="Times" w:cs="Times"/>
          <w:b/>
          <w:color w:val="548DD4"/>
          <w:sz w:val="28"/>
          <w:szCs w:val="28"/>
          <w:u w:val="single"/>
        </w:rPr>
        <w:t>index (1).html</w:t>
      </w:r>
      <w:r>
        <w:rPr>
          <w:rFonts w:ascii="Times" w:hAnsi="Times" w:eastAsia="Times" w:cs="Times"/>
          <w:b/>
          <w:color w:val="000000"/>
          <w:sz w:val="28"/>
          <w:szCs w:val="28"/>
          <w:u w:val="single"/>
        </w:rPr>
        <w:t>)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90" w:line="240" w:lineRule="auto"/>
        <w:ind w:left="172"/>
      </w:pPr>
      <w:r>
        <w:rPr>
          <w:rFonts w:ascii="Times" w:hAnsi="Times" w:eastAsia="Times" w:cs="Times"/>
          <w:color w:val="000000"/>
          <w:sz w:val="28"/>
          <w:szCs w:val="28"/>
        </w:rPr>
        <w:drawing>
          <wp:inline distT="19050" distB="19050" distL="19050" distR="19050">
            <wp:extent cx="1417320" cy="182880"/>
            <wp:effectExtent l="0" t="0" r="0" b="0"/>
            <wp:docPr id="437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image8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eastAsia="Times" w:cs="Times"/>
          <w:color w:val="000000"/>
          <w:sz w:val="28"/>
          <w:szCs w:val="28"/>
        </w:rPr>
        <w:drawing>
          <wp:inline distT="19050" distB="19050" distL="19050" distR="19050">
            <wp:extent cx="1417320" cy="213360"/>
            <wp:effectExtent l="0" t="0" r="0" b="0"/>
            <wp:docPr id="436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7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70" w:line="387" w:lineRule="auto"/>
        <w:ind w:left="1840" w:right="1742" w:hanging="1304"/>
        <w:rPr>
          <w:rFonts w:ascii="Times" w:hAnsi="Times" w:eastAsia="Times" w:cs="Times"/>
          <w:color w:val="000000"/>
          <w:sz w:val="28"/>
          <w:szCs w:val="28"/>
        </w:rPr>
      </w:pPr>
      <w:r>
        <w:rPr>
          <w:rFonts w:ascii="Times" w:hAnsi="Times" w:eastAsia="Times" w:cs="Times"/>
          <w:color w:val="000000"/>
          <w:sz w:val="28"/>
          <w:szCs w:val="28"/>
        </w:rPr>
        <w:drawing>
          <wp:inline distT="0" distB="0" distL="0" distR="0">
            <wp:extent cx="5751195" cy="2564765"/>
            <wp:effectExtent l="31750" t="31750" r="31750" b="31750"/>
            <wp:docPr id="439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image8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1780" cy="2565269"/>
                    </a:xfrm>
                    <a:prstGeom prst="rect">
                      <a:avLst/>
                    </a:prstGeom>
                    <a:ln w="317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right="4060"/>
        <w:jc w:val="right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color w:val="000000"/>
          <w:sz w:val="28"/>
          <w:szCs w:val="28"/>
        </w:rPr>
        <w:drawing>
          <wp:inline distT="19050" distB="19050" distL="19050" distR="19050">
            <wp:extent cx="1785620" cy="180975"/>
            <wp:effectExtent l="0" t="0" r="0" b="0"/>
            <wp:docPr id="438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7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6128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  <w:t xml:space="preserve"> Figure 3: About us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23" w:line="240" w:lineRule="auto"/>
        <w:ind w:left="532"/>
        <w:rPr>
          <w:rFonts w:ascii="Times" w:hAnsi="Times" w:eastAsia="Times" w:cs="Times"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drawing>
          <wp:inline distT="19050" distB="19050" distL="19050" distR="19050">
            <wp:extent cx="474980" cy="146050"/>
            <wp:effectExtent l="0" t="0" r="0" b="0"/>
            <wp:docPr id="443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image7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13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t xml:space="preserve"> </w:t>
      </w:r>
      <w:r>
        <w:rPr>
          <w:rFonts w:ascii="Times" w:hAnsi="Times" w:eastAsia="Times" w:cs="Times"/>
          <w:i/>
          <w:color w:val="000000"/>
          <w:sz w:val="28"/>
          <w:szCs w:val="28"/>
        </w:rPr>
        <w:drawing>
          <wp:inline distT="0" distB="0" distL="0" distR="0">
            <wp:extent cx="190500" cy="190500"/>
            <wp:effectExtent l="0" t="0" r="0" b="0"/>
            <wp:docPr id="441" name="image74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image74.png" descr="Arrow Slight curv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eastAsia="Times" w:cs="Times"/>
          <w:i/>
          <w:color w:val="000000"/>
          <w:sz w:val="28"/>
          <w:szCs w:val="28"/>
        </w:rPr>
        <w:t xml:space="preserve">  Explore different habitats, from the sweltering tropics to tidal rock pools.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13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drawing>
          <wp:inline distT="0" distB="0" distL="0" distR="0">
            <wp:extent cx="190500" cy="190500"/>
            <wp:effectExtent l="0" t="0" r="0" b="0"/>
            <wp:docPr id="442" name="image74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74.png" descr="Arrow Slight curv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eastAsia="Times" w:cs="Times"/>
          <w:i/>
          <w:color w:val="000000"/>
          <w:sz w:val="28"/>
          <w:szCs w:val="28"/>
        </w:rPr>
        <w:t xml:space="preserve">  Discover all about our weird and wonderful creatures with fun and interactive learning experience.</w:t>
      </w:r>
    </w:p>
    <w:p>
      <w:pPr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t>To be a destination of choice where all are welcome and motivated to join as a driving force for aquatic life.</w:t>
      </w:r>
    </w:p>
    <w:p>
      <w:pPr>
        <w:pStyle w:val="16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1170"/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  <w:r>
        <w:rPr>
          <w:rFonts w:ascii="Times" w:hAnsi="Times" w:eastAsia="Times" w:cs="Times"/>
          <w:b/>
          <w:i/>
          <w:sz w:val="44"/>
          <w:szCs w:val="56"/>
          <w:u w:val="single"/>
        </w:rPr>
        <w:t>Code of About Us</w:t>
      </w:r>
      <w:r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  <w:t xml:space="preserve">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810"/>
        <w:rPr>
          <w:rFonts w:ascii="Times" w:hAnsi="Times" w:eastAsia="Times" w:cs="Times"/>
          <w:i/>
          <w:color w:val="000000"/>
          <w:sz w:val="28"/>
          <w:szCs w:val="28"/>
        </w:rPr>
      </w:pPr>
      <w:r>
        <w:drawing>
          <wp:inline distT="0" distB="0" distL="0" distR="0">
            <wp:extent cx="5633720" cy="2263775"/>
            <wp:effectExtent l="0" t="0" r="0" b="0"/>
            <wp:docPr id="44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8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4294" cy="226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1170"/>
        <w:rPr>
          <w:rFonts w:ascii="Times" w:hAnsi="Times" w:eastAsia="Times" w:cs="Times"/>
          <w:i/>
          <w:color w:val="000000"/>
          <w:sz w:val="28"/>
          <w:szCs w:val="28"/>
        </w:rPr>
      </w:pPr>
    </w:p>
    <w:p>
      <w:pPr>
        <w:rPr>
          <w:rFonts w:ascii="Times" w:hAnsi="Times" w:eastAsia="Times" w:cs="Times"/>
          <w:i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  <w:u w:val="single"/>
        </w:rPr>
        <w:t>Service (</w:t>
      </w:r>
      <w:r>
        <w:rPr>
          <w:b/>
          <w:color w:val="548DD4"/>
          <w:sz w:val="28"/>
          <w:szCs w:val="28"/>
          <w:u w:val="single"/>
        </w:rPr>
        <w:t>index (1).html</w:t>
      </w:r>
      <w:r>
        <w:rPr>
          <w:b/>
          <w:color w:val="000000"/>
          <w:sz w:val="28"/>
          <w:szCs w:val="28"/>
          <w:u w:val="single"/>
        </w:rPr>
        <w:t>)</w:t>
      </w:r>
    </w:p>
    <w:p>
      <w:pPr>
        <w:rPr>
          <w:b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180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r>
        <w:drawing>
          <wp:inline distT="0" distB="0" distL="0" distR="0">
            <wp:extent cx="6017895" cy="2275840"/>
            <wp:effectExtent l="22225" t="22225" r="22225" b="22225"/>
            <wp:docPr id="446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90.png"/>
                    <pic:cNvPicPr preferRelativeResize="0"/>
                  </pic:nvPicPr>
                  <pic:blipFill>
                    <a:blip r:embed="rId18"/>
                    <a:srcRect l="3862"/>
                    <a:stretch>
                      <a:fillRect/>
                    </a:stretch>
                  </pic:blipFill>
                  <pic:spPr>
                    <a:xfrm>
                      <a:off x="0" y="0"/>
                      <a:ext cx="6018423" cy="2276048"/>
                    </a:xfrm>
                    <a:prstGeom prst="rect">
                      <a:avLst/>
                    </a:prstGeom>
                    <a:ln w="222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3060" w:firstLine="540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  <w:t>Figure 4: Service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color w:val="808080"/>
        </w:rPr>
      </w:pPr>
      <w:r>
        <w:rPr>
          <w:rFonts w:ascii="Times" w:hAnsi="Times" w:eastAsia="Times" w:cs="Times"/>
          <w:color w:val="808080"/>
        </w:rPr>
        <w:t xml:space="preserve"> 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color w:val="000000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13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t>We have mentioned our basic services to make people known about the service we provide.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13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drawing>
          <wp:inline distT="0" distB="0" distL="0" distR="0">
            <wp:extent cx="190500" cy="190500"/>
            <wp:effectExtent l="0" t="0" r="0" b="0"/>
            <wp:docPr id="447" name="image74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image74.png" descr="Arrow Slight curv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eastAsia="Times" w:cs="Times"/>
          <w:i/>
          <w:color w:val="000000"/>
          <w:sz w:val="28"/>
          <w:szCs w:val="28"/>
        </w:rPr>
        <w:t xml:space="preserve">  </w:t>
      </w:r>
      <w:r>
        <w:rPr>
          <w:rFonts w:ascii="Times" w:hAnsi="Times" w:eastAsia="Times" w:cs="Times"/>
          <w:b/>
          <w:i/>
          <w:color w:val="000000"/>
          <w:sz w:val="28"/>
          <w:szCs w:val="28"/>
        </w:rPr>
        <w:t>Home based Aquarium:</w:t>
      </w:r>
      <w:r>
        <w:rPr>
          <w:rFonts w:ascii="Times" w:hAnsi="Times" w:eastAsia="Times" w:cs="Times"/>
          <w:i/>
          <w:color w:val="000000"/>
          <w:sz w:val="28"/>
          <w:szCs w:val="28"/>
        </w:rPr>
        <w:t xml:space="preserve"> On our first service we have mentioned about providing            home-based aquarium and providing them oceanic environment.</w:t>
      </w:r>
    </w:p>
    <w:p>
      <w:pPr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 xml:space="preserve">  Aquatic pets:</w:t>
      </w:r>
      <w:r>
        <w:rPr>
          <w:rFonts w:ascii="Times" w:hAnsi="Times" w:eastAsia="Times" w:cs="Times"/>
          <w:i/>
          <w:color w:val="000000"/>
          <w:sz w:val="28"/>
          <w:szCs w:val="28"/>
        </w:rPr>
        <w:t xml:space="preserve"> We are giving idea about providing oceanic environment at home and we have mentioned how can be treat aquatic pets at home.</w:t>
      </w:r>
    </w:p>
    <w:p>
      <w:pPr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 xml:space="preserve"> Cleaning Service: </w:t>
      </w:r>
      <w:r>
        <w:rPr>
          <w:rFonts w:ascii="Times" w:hAnsi="Times" w:eastAsia="Times" w:cs="Times"/>
          <w:i/>
          <w:color w:val="000000"/>
          <w:sz w:val="28"/>
          <w:szCs w:val="28"/>
        </w:rPr>
        <w:t>We have mentioned that we are providing aquarium home cleaning services to the customer.</w:t>
      </w:r>
    </w:p>
    <w:p>
      <w:pPr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>Customer Service:</w:t>
      </w:r>
      <w:r>
        <w:rPr>
          <w:rFonts w:ascii="Times" w:hAnsi="Times" w:eastAsia="Times" w:cs="Times"/>
          <w:i/>
          <w:color w:val="000000"/>
          <w:sz w:val="28"/>
          <w:szCs w:val="28"/>
        </w:rPr>
        <w:t xml:space="preserve"> For the ease of the people our website us providing customer service for the customer so that they can contact directly to our aquatic assistant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2160" w:firstLine="720"/>
        <w:rPr>
          <w:rFonts w:ascii="Times" w:hAnsi="Times" w:eastAsia="Times" w:cs="Times"/>
          <w:b/>
          <w:i/>
          <w:sz w:val="48"/>
          <w:szCs w:val="4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2160" w:firstLine="720"/>
        <w:rPr>
          <w:rFonts w:ascii="Times" w:hAnsi="Times" w:eastAsia="Times" w:cs="Times"/>
          <w:b/>
          <w:i/>
          <w:sz w:val="48"/>
          <w:szCs w:val="4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2160" w:firstLine="720"/>
        <w:rPr>
          <w:rFonts w:ascii="Times" w:hAnsi="Times" w:eastAsia="Times" w:cs="Times"/>
          <w:b/>
          <w:i/>
          <w:sz w:val="48"/>
          <w:szCs w:val="4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2160" w:firstLine="720"/>
        <w:rPr>
          <w:rFonts w:ascii="Times" w:hAnsi="Times" w:eastAsia="Times" w:cs="Times"/>
          <w:b/>
          <w:i/>
          <w:sz w:val="48"/>
          <w:szCs w:val="4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2160" w:firstLine="720"/>
        <w:rPr>
          <w:rFonts w:ascii="Times" w:hAnsi="Times" w:eastAsia="Times" w:cs="Times"/>
          <w:b/>
          <w:i/>
          <w:sz w:val="48"/>
          <w:szCs w:val="4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2160" w:firstLine="720"/>
        <w:rPr>
          <w:rFonts w:ascii="Times" w:hAnsi="Times" w:eastAsia="Times" w:cs="Times"/>
          <w:b/>
          <w:i/>
          <w:color w:val="000000"/>
          <w:sz w:val="48"/>
          <w:szCs w:val="48"/>
          <w:u w:val="single"/>
        </w:rPr>
      </w:pPr>
      <w:r>
        <w:rPr>
          <w:rFonts w:ascii="Times" w:hAnsi="Times" w:eastAsia="Times" w:cs="Times"/>
          <w:b/>
          <w:i/>
          <w:sz w:val="48"/>
          <w:szCs w:val="48"/>
          <w:u w:val="single"/>
        </w:rPr>
        <w:t>Code of</w:t>
      </w:r>
      <w:r>
        <w:rPr>
          <w:rFonts w:ascii="Times" w:hAnsi="Times" w:eastAsia="Times" w:cs="Times"/>
          <w:b/>
          <w:i/>
          <w:color w:val="000000"/>
          <w:sz w:val="48"/>
          <w:szCs w:val="48"/>
          <w:u w:val="single"/>
        </w:rPr>
        <w:t xml:space="preserve"> Service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2160" w:firstLine="720"/>
        <w:rPr>
          <w:rFonts w:ascii="Times" w:hAnsi="Times" w:eastAsia="Times" w:cs="Times"/>
          <w:b/>
          <w:i/>
          <w:color w:val="000000"/>
          <w:sz w:val="48"/>
          <w:szCs w:val="4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2160" w:firstLine="720"/>
        <w:rPr>
          <w:rFonts w:ascii="Times" w:hAnsi="Times" w:eastAsia="Times" w:cs="Times"/>
          <w:b/>
          <w:i/>
          <w:color w:val="000000"/>
          <w:sz w:val="48"/>
          <w:szCs w:val="4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1170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color w:val="000000"/>
        </w:rPr>
        <w:drawing>
          <wp:inline distT="0" distB="0" distL="0" distR="0">
            <wp:extent cx="5322570" cy="1892935"/>
            <wp:effectExtent l="0" t="0" r="0" b="0"/>
            <wp:docPr id="448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8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2614" cy="189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br w:type="page"/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1170"/>
        <w:rPr>
          <w:rFonts w:ascii="Times" w:hAnsi="Times" w:eastAsia="Times" w:cs="Times"/>
          <w:i/>
          <w:color w:val="000000"/>
          <w:sz w:val="28"/>
          <w:szCs w:val="28"/>
        </w:rPr>
      </w:pPr>
    </w:p>
    <w:p>
      <w:pPr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Mini Aquarium (</w:t>
      </w:r>
      <w:r>
        <w:rPr>
          <w:rFonts w:ascii="Times" w:hAnsi="Times" w:eastAsia="Times" w:cs="Times"/>
          <w:b/>
          <w:i/>
          <w:color w:val="548DD4"/>
          <w:sz w:val="28"/>
          <w:szCs w:val="28"/>
          <w:u w:val="single"/>
        </w:rPr>
        <w:t>index (1).html</w:t>
      </w: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)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7" w:line="240" w:lineRule="auto"/>
        <w:ind w:right="1785"/>
        <w:jc w:val="right"/>
        <w:rPr>
          <w:rFonts w:ascii="Times" w:hAnsi="Times" w:eastAsia="Times" w:cs="Times"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7" w:line="240" w:lineRule="auto"/>
        <w:ind w:right="1785"/>
        <w:jc w:val="right"/>
        <w:rPr>
          <w:rFonts w:ascii="Times" w:hAnsi="Times" w:eastAsia="Times" w:cs="Times"/>
          <w:color w:val="000000"/>
          <w:sz w:val="28"/>
          <w:szCs w:val="28"/>
        </w:rPr>
      </w:pPr>
      <w:r>
        <w:drawing>
          <wp:inline distT="0" distB="0" distL="0" distR="0">
            <wp:extent cx="6007735" cy="3914775"/>
            <wp:effectExtent l="19050" t="19050" r="19050" b="19050"/>
            <wp:docPr id="450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9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7735" cy="3914775"/>
                    </a:xfrm>
                    <a:prstGeom prst="rect">
                      <a:avLst/>
                    </a:prstGeom>
                    <a:ln w="190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7" w:line="240" w:lineRule="auto"/>
        <w:ind w:right="1785"/>
        <w:jc w:val="right"/>
        <w:rPr>
          <w:rFonts w:ascii="Times" w:hAnsi="Times" w:eastAsia="Times" w:cs="Times"/>
          <w:color w:val="000000"/>
          <w:sz w:val="28"/>
          <w:szCs w:val="28"/>
        </w:rPr>
      </w:pPr>
      <w:r>
        <w:drawing>
          <wp:anchor distT="19050" distB="19050" distL="19050" distR="19050" simplePos="0" relativeHeight="251659264" behindDoc="0" locked="0" layoutInCell="1" allowOverlap="1">
            <wp:simplePos x="0" y="0"/>
            <wp:positionH relativeFrom="column">
              <wp:posOffset>2021205</wp:posOffset>
            </wp:positionH>
            <wp:positionV relativeFrom="paragraph">
              <wp:posOffset>3303270</wp:posOffset>
            </wp:positionV>
            <wp:extent cx="2193290" cy="382270"/>
            <wp:effectExtent l="0" t="0" r="0" b="0"/>
            <wp:wrapSquare wrapText="bothSides"/>
            <wp:docPr id="36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2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3036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3060" w:firstLine="540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  <w:t>Figure 5: Mini Aquarium Species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color w:val="808080"/>
        </w:rPr>
      </w:pPr>
      <w:r>
        <w:rPr>
          <w:rFonts w:ascii="Times" w:hAnsi="Times" w:eastAsia="Times" w:cs="Times"/>
          <w:color w:val="808080"/>
        </w:rPr>
        <w:t xml:space="preserve"> 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13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 xml:space="preserve">Description: </w:t>
      </w:r>
      <w:r>
        <w:rPr>
          <w:rFonts w:ascii="Times" w:hAnsi="Times" w:eastAsia="Times" w:cs="Times"/>
          <w:i/>
          <w:color w:val="000000"/>
          <w:sz w:val="28"/>
          <w:szCs w:val="28"/>
        </w:rPr>
        <w:t>Every Aquarium have big tank and mini Aquarium for some unique and small types so species which can’t survive between big kind of marine.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13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t xml:space="preserve"> </w:t>
      </w:r>
      <w:r>
        <w:rPr>
          <w:rFonts w:ascii="Times" w:hAnsi="Times" w:eastAsia="Times" w:cs="Times"/>
          <w:i/>
          <w:color w:val="000000"/>
          <w:sz w:val="28"/>
          <w:szCs w:val="28"/>
        </w:rPr>
        <w:tab/>
      </w:r>
      <w:r>
        <w:rPr>
          <w:rFonts w:ascii="Times" w:hAnsi="Times" w:eastAsia="Times" w:cs="Times"/>
          <w:i/>
          <w:color w:val="000000"/>
          <w:sz w:val="28"/>
          <w:szCs w:val="28"/>
        </w:rPr>
        <w:tab/>
      </w:r>
      <w:r>
        <w:rPr>
          <w:rFonts w:ascii="Times" w:hAnsi="Times" w:eastAsia="Times" w:cs="Times"/>
          <w:i/>
          <w:color w:val="000000"/>
          <w:sz w:val="28"/>
          <w:szCs w:val="28"/>
        </w:rPr>
        <w:tab/>
      </w:r>
      <w:r>
        <w:rPr>
          <w:rFonts w:ascii="Times" w:hAnsi="Times" w:eastAsia="Times" w:cs="Times"/>
          <w:b/>
          <w:i/>
          <w:color w:val="000000"/>
          <w:sz w:val="28"/>
          <w:szCs w:val="28"/>
        </w:rPr>
        <w:t>“Description of some mini species”</w:t>
      </w:r>
      <w:r>
        <w:rPr>
          <w:rFonts w:ascii="Times" w:hAnsi="Times" w:eastAsia="Times" w:cs="Times"/>
          <w:i/>
          <w:color w:val="000000"/>
          <w:sz w:val="28"/>
          <w:szCs w:val="28"/>
        </w:rPr>
        <w:t xml:space="preserve">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13" w:firstLine="257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t xml:space="preserve">We have given some unique kind of species in our mini Aquarium page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t>And provide hover to highlight the name and pictures so that people who are visiting our website can gain knowledge.</w:t>
      </w:r>
    </w:p>
    <w:p>
      <w:pPr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>Mickey Mouse Platy</w:t>
      </w:r>
    </w:p>
    <w:p>
      <w:pPr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>Guppies</w:t>
      </w:r>
    </w:p>
    <w:p>
      <w:pPr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>Neon Tetra</w:t>
      </w:r>
    </w:p>
    <w:p>
      <w:pPr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>Gold Barb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firstLine="720"/>
        <w:rPr>
          <w:rFonts w:ascii="Times" w:hAnsi="Times" w:eastAsia="Times" w:cs="Times"/>
          <w:b/>
          <w:i/>
          <w:color w:val="000000"/>
          <w:sz w:val="56"/>
          <w:szCs w:val="56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48"/>
          <w:szCs w:val="48"/>
        </w:rPr>
      </w:pPr>
      <w:r>
        <w:rPr>
          <w:rFonts w:ascii="Times" w:hAnsi="Times" w:eastAsia="Times" w:cs="Times"/>
          <w:b/>
          <w:i/>
          <w:sz w:val="48"/>
          <w:szCs w:val="48"/>
        </w:rPr>
        <w:t>Code of</w:t>
      </w:r>
      <w:r>
        <w:rPr>
          <w:rFonts w:ascii="Times" w:hAnsi="Times" w:eastAsia="Times" w:cs="Times"/>
          <w:b/>
          <w:i/>
          <w:color w:val="000000"/>
          <w:sz w:val="48"/>
          <w:szCs w:val="48"/>
        </w:rPr>
        <w:t xml:space="preserve"> Mini aquarium Species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drawing>
          <wp:inline distT="0" distB="0" distL="0" distR="0">
            <wp:extent cx="4886325" cy="2638425"/>
            <wp:effectExtent l="0" t="0" r="9525" b="9525"/>
            <wp:docPr id="451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image9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592" cy="263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r>
        <w:drawing>
          <wp:inline distT="0" distB="0" distL="0" distR="0">
            <wp:extent cx="4953000" cy="3429000"/>
            <wp:effectExtent l="0" t="0" r="0" b="0"/>
            <wp:docPr id="452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9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493" cy="342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</w:p>
    <w:p>
      <w:pP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br w:type="page"/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Menu bar: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45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45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  <w:r>
        <w:rPr>
          <w:color w:val="000000"/>
        </w:rPr>
        <w:drawing>
          <wp:inline distT="0" distB="0" distL="0" distR="0">
            <wp:extent cx="6010275" cy="457835"/>
            <wp:effectExtent l="25400" t="25400" r="25400" b="25400"/>
            <wp:docPr id="417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image73.png"/>
                    <pic:cNvPicPr preferRelativeResize="0"/>
                  </pic:nvPicPr>
                  <pic:blipFill>
                    <a:blip r:embed="rId24"/>
                    <a:srcRect t="9472" b="79849"/>
                    <a:stretch>
                      <a:fillRect/>
                    </a:stretch>
                  </pic:blipFill>
                  <pic:spPr>
                    <a:xfrm>
                      <a:off x="0" y="0"/>
                      <a:ext cx="6010503" cy="458029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3060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bookmarkStart w:id="2" w:name="_heading=h.30j0zll" w:colFirst="0" w:colLast="0"/>
      <w:bookmarkEnd w:id="2"/>
      <w: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  <w:t>Figure 6: Description of our Menu bar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color w:val="808080"/>
        </w:rPr>
      </w:pPr>
      <w:r>
        <w:rPr>
          <w:rFonts w:ascii="Times" w:hAnsi="Times" w:eastAsia="Times" w:cs="Times"/>
          <w:color w:val="808080"/>
        </w:rPr>
        <w:t xml:space="preserve"> 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13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>Use to load the remaining sections. The following is a list of those sections: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13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t xml:space="preserve"> As we have work on only single page and re-directing on other sections. So we are made our web directed pages. </w:t>
      </w:r>
    </w:p>
    <w:p>
      <w:pPr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>Home Page (</w:t>
      </w:r>
      <w:r>
        <w:rPr>
          <w:rFonts w:ascii="Times" w:hAnsi="Times" w:eastAsia="Times" w:cs="Times"/>
          <w:b/>
          <w:i/>
          <w:color w:val="548DD4"/>
          <w:sz w:val="28"/>
          <w:szCs w:val="28"/>
        </w:rPr>
        <w:t>1. index (1).html</w:t>
      </w:r>
      <w:r>
        <w:rPr>
          <w:rFonts w:ascii="Times" w:hAnsi="Times" w:eastAsia="Times" w:cs="Times"/>
          <w:b/>
          <w:i/>
          <w:color w:val="000000"/>
          <w:sz w:val="28"/>
          <w:szCs w:val="28"/>
        </w:rPr>
        <w:t>)</w:t>
      </w:r>
    </w:p>
    <w:p>
      <w:pPr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>About Page</w:t>
      </w:r>
      <w:r>
        <w:rPr>
          <w:rFonts w:ascii="Times" w:hAnsi="Times" w:eastAsia="Times" w:cs="Times"/>
          <w:b/>
          <w:i/>
          <w:color w:val="548DD4"/>
          <w:sz w:val="28"/>
          <w:szCs w:val="28"/>
        </w:rPr>
        <w:t xml:space="preserve"> (2. index (1).html- About Section</w:t>
      </w:r>
      <w:r>
        <w:rPr>
          <w:rFonts w:ascii="Times" w:hAnsi="Times" w:eastAsia="Times" w:cs="Times"/>
          <w:b/>
          <w:i/>
          <w:color w:val="000000"/>
          <w:sz w:val="28"/>
          <w:szCs w:val="28"/>
        </w:rPr>
        <w:t>)</w:t>
      </w:r>
    </w:p>
    <w:p>
      <w:pPr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>Services Page (</w:t>
      </w:r>
      <w:r>
        <w:rPr>
          <w:rFonts w:ascii="Times" w:hAnsi="Times" w:eastAsia="Times" w:cs="Times"/>
          <w:b/>
          <w:i/>
          <w:color w:val="548DD4"/>
          <w:sz w:val="28"/>
          <w:szCs w:val="28"/>
        </w:rPr>
        <w:t>3. index (1).html-Services Section</w:t>
      </w:r>
      <w:r>
        <w:rPr>
          <w:rFonts w:ascii="Times" w:hAnsi="Times" w:eastAsia="Times" w:cs="Times"/>
          <w:b/>
          <w:i/>
          <w:color w:val="000000"/>
          <w:sz w:val="28"/>
          <w:szCs w:val="28"/>
        </w:rPr>
        <w:t>)</w:t>
      </w:r>
    </w:p>
    <w:p>
      <w:pPr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>Portfolio Page (</w:t>
      </w:r>
      <w:r>
        <w:rPr>
          <w:rFonts w:ascii="Times" w:hAnsi="Times" w:eastAsia="Times" w:cs="Times"/>
          <w:b/>
          <w:i/>
          <w:color w:val="548DD4"/>
          <w:sz w:val="28"/>
          <w:szCs w:val="28"/>
        </w:rPr>
        <w:t>4. index (1).html-Portfolio Section</w:t>
      </w:r>
      <w:r>
        <w:rPr>
          <w:rFonts w:ascii="Times" w:hAnsi="Times" w:eastAsia="Times" w:cs="Times"/>
          <w:b/>
          <w:i/>
          <w:color w:val="000000"/>
          <w:sz w:val="28"/>
          <w:szCs w:val="28"/>
        </w:rPr>
        <w:t>)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630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 xml:space="preserve">           </w:t>
      </w:r>
      <w:r>
        <w:rPr>
          <w:color w:val="000000"/>
        </w:rPr>
        <w:drawing>
          <wp:inline distT="0" distB="0" distL="0" distR="0">
            <wp:extent cx="267335" cy="267335"/>
            <wp:effectExtent l="0" t="0" r="0" b="0"/>
            <wp:docPr id="420" name="image67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67.png" descr="Shark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eastAsia="Times" w:cs="Times"/>
          <w:i/>
          <w:color w:val="000000"/>
          <w:sz w:val="28"/>
          <w:szCs w:val="28"/>
        </w:rPr>
        <w:t>Portfolio details(</w:t>
      </w:r>
      <w:r>
        <w:rPr>
          <w:rFonts w:ascii="Times" w:hAnsi="Times" w:eastAsia="Times" w:cs="Times"/>
          <w:i/>
          <w:color w:val="548DD4"/>
          <w:sz w:val="28"/>
          <w:szCs w:val="28"/>
        </w:rPr>
        <w:t>5.Portfolio-detail.html</w:t>
      </w:r>
      <w:r>
        <w:rPr>
          <w:rFonts w:ascii="Times" w:hAnsi="Times" w:eastAsia="Times" w:cs="Times"/>
          <w:i/>
          <w:color w:val="000000"/>
          <w:sz w:val="28"/>
          <w:szCs w:val="28"/>
        </w:rPr>
        <w:t>)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tab/>
      </w:r>
      <w:r>
        <w:rPr>
          <w:rFonts w:ascii="Times" w:hAnsi="Times" w:eastAsia="Times" w:cs="Times"/>
          <w:i/>
          <w:color w:val="000000"/>
          <w:sz w:val="28"/>
          <w:szCs w:val="28"/>
        </w:rPr>
        <w:tab/>
      </w:r>
      <w:r>
        <w:rPr>
          <w:rFonts w:ascii="Times" w:hAnsi="Times" w:eastAsia="Times" w:cs="Times"/>
          <w:i/>
          <w:color w:val="000000"/>
          <w:sz w:val="28"/>
          <w:szCs w:val="28"/>
        </w:rPr>
        <w:drawing>
          <wp:inline distT="0" distB="0" distL="0" distR="0">
            <wp:extent cx="267335" cy="267335"/>
            <wp:effectExtent l="0" t="0" r="0" b="0"/>
            <wp:docPr id="421" name="image67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67.png" descr="Shark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eastAsia="Times" w:cs="Times"/>
          <w:i/>
          <w:color w:val="000000"/>
          <w:sz w:val="28"/>
          <w:szCs w:val="28"/>
        </w:rPr>
        <w:t>Portfolio details(</w:t>
      </w:r>
      <w:r>
        <w:rPr>
          <w:rFonts w:ascii="Times" w:hAnsi="Times" w:eastAsia="Times" w:cs="Times"/>
          <w:i/>
          <w:color w:val="548DD4"/>
          <w:sz w:val="28"/>
          <w:szCs w:val="28"/>
        </w:rPr>
        <w:t>6.Portfolio-details-2.html</w:t>
      </w:r>
      <w:r>
        <w:rPr>
          <w:rFonts w:ascii="Times" w:hAnsi="Times" w:eastAsia="Times" w:cs="Times"/>
          <w:i/>
          <w:color w:val="000000"/>
          <w:sz w:val="28"/>
          <w:szCs w:val="28"/>
        </w:rPr>
        <w:t>)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tab/>
      </w:r>
      <w:r>
        <w:rPr>
          <w:rFonts w:ascii="Times" w:hAnsi="Times" w:eastAsia="Times" w:cs="Times"/>
          <w:i/>
          <w:color w:val="000000"/>
          <w:sz w:val="28"/>
          <w:szCs w:val="28"/>
        </w:rPr>
        <w:tab/>
      </w:r>
      <w:r>
        <w:rPr>
          <w:rFonts w:ascii="Times" w:hAnsi="Times" w:eastAsia="Times" w:cs="Times"/>
          <w:i/>
          <w:color w:val="000000"/>
          <w:sz w:val="28"/>
          <w:szCs w:val="28"/>
        </w:rPr>
        <w:drawing>
          <wp:inline distT="0" distB="0" distL="0" distR="0">
            <wp:extent cx="267335" cy="267335"/>
            <wp:effectExtent l="0" t="0" r="0" b="0"/>
            <wp:docPr id="422" name="image67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67.png" descr="Shark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eastAsia="Times" w:cs="Times"/>
          <w:i/>
          <w:color w:val="000000"/>
          <w:sz w:val="28"/>
          <w:szCs w:val="28"/>
        </w:rPr>
        <w:t>Portfolio details(</w:t>
      </w:r>
      <w:r>
        <w:rPr>
          <w:rFonts w:ascii="Times" w:hAnsi="Times" w:eastAsia="Times" w:cs="Times"/>
          <w:i/>
          <w:color w:val="548DD4"/>
          <w:sz w:val="28"/>
          <w:szCs w:val="28"/>
        </w:rPr>
        <w:t>7.Portfolio-details-3.html</w:t>
      </w:r>
      <w:r>
        <w:rPr>
          <w:rFonts w:ascii="Times" w:hAnsi="Times" w:eastAsia="Times" w:cs="Times"/>
          <w:i/>
          <w:color w:val="000000"/>
          <w:sz w:val="28"/>
          <w:szCs w:val="28"/>
        </w:rPr>
        <w:t>)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720" w:firstLine="720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drawing>
          <wp:inline distT="0" distB="0" distL="0" distR="0">
            <wp:extent cx="267335" cy="267335"/>
            <wp:effectExtent l="0" t="0" r="0" b="0"/>
            <wp:docPr id="423" name="image67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image67.png" descr="Shark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eastAsia="Times" w:cs="Times"/>
          <w:i/>
          <w:color w:val="000000"/>
          <w:sz w:val="28"/>
          <w:szCs w:val="28"/>
        </w:rPr>
        <w:t>Portfolio details(</w:t>
      </w:r>
      <w:r>
        <w:rPr>
          <w:rFonts w:ascii="Times" w:hAnsi="Times" w:eastAsia="Times" w:cs="Times"/>
          <w:i/>
          <w:color w:val="548DD4"/>
          <w:sz w:val="28"/>
          <w:szCs w:val="28"/>
        </w:rPr>
        <w:t>8.Portfolio-details-4.html</w:t>
      </w:r>
      <w:r>
        <w:rPr>
          <w:rFonts w:ascii="Times" w:hAnsi="Times" w:eastAsia="Times" w:cs="Times"/>
          <w:i/>
          <w:color w:val="000000"/>
          <w:sz w:val="28"/>
          <w:szCs w:val="28"/>
        </w:rPr>
        <w:t>)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720" w:firstLine="720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drawing>
          <wp:inline distT="0" distB="0" distL="0" distR="0">
            <wp:extent cx="267335" cy="267335"/>
            <wp:effectExtent l="0" t="0" r="0" b="0"/>
            <wp:docPr id="424" name="image67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67.png" descr="Shark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eastAsia="Times" w:cs="Times"/>
          <w:i/>
          <w:color w:val="000000"/>
          <w:sz w:val="28"/>
          <w:szCs w:val="28"/>
        </w:rPr>
        <w:t>Portfolio details(</w:t>
      </w:r>
      <w:r>
        <w:rPr>
          <w:rFonts w:ascii="Times" w:hAnsi="Times" w:eastAsia="Times" w:cs="Times"/>
          <w:i/>
          <w:color w:val="548DD4"/>
          <w:sz w:val="28"/>
          <w:szCs w:val="28"/>
        </w:rPr>
        <w:t>9.Portfolio-details-5.html</w:t>
      </w:r>
      <w:r>
        <w:rPr>
          <w:rFonts w:ascii="Times" w:hAnsi="Times" w:eastAsia="Times" w:cs="Times"/>
          <w:i/>
          <w:color w:val="000000"/>
          <w:sz w:val="28"/>
          <w:szCs w:val="28"/>
        </w:rPr>
        <w:t>)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720" w:firstLine="720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drawing>
          <wp:inline distT="0" distB="0" distL="0" distR="0">
            <wp:extent cx="267335" cy="267335"/>
            <wp:effectExtent l="0" t="0" r="0" b="0"/>
            <wp:docPr id="425" name="image67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image67.png" descr="Shark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eastAsia="Times" w:cs="Times"/>
          <w:i/>
          <w:color w:val="000000"/>
          <w:sz w:val="28"/>
          <w:szCs w:val="28"/>
        </w:rPr>
        <w:t>Portfolio details(</w:t>
      </w:r>
      <w:r>
        <w:rPr>
          <w:rFonts w:ascii="Times" w:hAnsi="Times" w:eastAsia="Times" w:cs="Times"/>
          <w:i/>
          <w:color w:val="548DD4"/>
          <w:sz w:val="28"/>
          <w:szCs w:val="28"/>
        </w:rPr>
        <w:t>10.Octopus-details.html</w:t>
      </w:r>
      <w:r>
        <w:rPr>
          <w:rFonts w:ascii="Times" w:hAnsi="Times" w:eastAsia="Times" w:cs="Times"/>
          <w:i/>
          <w:color w:val="000000"/>
          <w:sz w:val="28"/>
          <w:szCs w:val="28"/>
        </w:rPr>
        <w:t>)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720" w:firstLine="720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drawing>
          <wp:inline distT="0" distB="0" distL="0" distR="0">
            <wp:extent cx="267335" cy="267335"/>
            <wp:effectExtent l="0" t="0" r="0" b="0"/>
            <wp:docPr id="426" name="image67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67.png" descr="Shark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eastAsia="Times" w:cs="Times"/>
          <w:i/>
          <w:color w:val="000000"/>
          <w:sz w:val="28"/>
          <w:szCs w:val="28"/>
        </w:rPr>
        <w:t>Portfolio details(</w:t>
      </w:r>
      <w:r>
        <w:rPr>
          <w:rFonts w:ascii="Times" w:hAnsi="Times" w:eastAsia="Times" w:cs="Times"/>
          <w:i/>
          <w:color w:val="548DD4"/>
          <w:sz w:val="28"/>
          <w:szCs w:val="28"/>
        </w:rPr>
        <w:t>11.Jellyfish-details.html</w:t>
      </w:r>
      <w:r>
        <w:rPr>
          <w:rFonts w:ascii="Times" w:hAnsi="Times" w:eastAsia="Times" w:cs="Times"/>
          <w:i/>
          <w:color w:val="000000"/>
          <w:sz w:val="28"/>
          <w:szCs w:val="28"/>
        </w:rPr>
        <w:t>)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720" w:firstLine="720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drawing>
          <wp:inline distT="0" distB="0" distL="0" distR="0">
            <wp:extent cx="267335" cy="267335"/>
            <wp:effectExtent l="0" t="0" r="0" b="0"/>
            <wp:docPr id="427" name="image67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67.png" descr="Shark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eastAsia="Times" w:cs="Times"/>
          <w:i/>
          <w:color w:val="000000"/>
          <w:sz w:val="28"/>
          <w:szCs w:val="28"/>
        </w:rPr>
        <w:t>Portfolio details(</w:t>
      </w:r>
      <w:r>
        <w:rPr>
          <w:rFonts w:ascii="Times" w:hAnsi="Times" w:eastAsia="Times" w:cs="Times"/>
          <w:i/>
          <w:color w:val="548DD4"/>
          <w:sz w:val="28"/>
          <w:szCs w:val="28"/>
        </w:rPr>
        <w:t>12.Beluga-details.html</w:t>
      </w:r>
      <w:r>
        <w:rPr>
          <w:rFonts w:ascii="Times" w:hAnsi="Times" w:eastAsia="Times" w:cs="Times"/>
          <w:i/>
          <w:color w:val="000000"/>
          <w:sz w:val="28"/>
          <w:szCs w:val="28"/>
        </w:rPr>
        <w:t>)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720" w:firstLine="720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drawing>
          <wp:inline distT="0" distB="0" distL="0" distR="0">
            <wp:extent cx="267335" cy="267335"/>
            <wp:effectExtent l="0" t="0" r="0" b="0"/>
            <wp:docPr id="428" name="image67.png" descr="Sh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67.png" descr="Shark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eastAsia="Times" w:cs="Times"/>
          <w:i/>
          <w:color w:val="000000"/>
          <w:sz w:val="28"/>
          <w:szCs w:val="28"/>
        </w:rPr>
        <w:t>Portfolio details(</w:t>
      </w:r>
      <w:r>
        <w:rPr>
          <w:rFonts w:ascii="Times" w:hAnsi="Times" w:eastAsia="Times" w:cs="Times"/>
          <w:i/>
          <w:color w:val="548DD4"/>
          <w:sz w:val="28"/>
          <w:szCs w:val="28"/>
        </w:rPr>
        <w:t>13.Penguine-details.html</w:t>
      </w:r>
      <w:r>
        <w:rPr>
          <w:rFonts w:ascii="Times" w:hAnsi="Times" w:eastAsia="Times" w:cs="Times"/>
          <w:i/>
          <w:color w:val="000000"/>
          <w:sz w:val="28"/>
          <w:szCs w:val="28"/>
        </w:rPr>
        <w:t>)</w:t>
      </w:r>
    </w:p>
    <w:p>
      <w:pPr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>Dine Inn Page (</w:t>
      </w:r>
      <w:r>
        <w:rPr>
          <w:rFonts w:ascii="Times" w:hAnsi="Times" w:eastAsia="Times" w:cs="Times"/>
          <w:b/>
          <w:i/>
          <w:color w:val="548DD4"/>
          <w:sz w:val="28"/>
          <w:szCs w:val="28"/>
        </w:rPr>
        <w:t>14. index (1).html</w:t>
      </w:r>
      <w:r>
        <w:rPr>
          <w:rFonts w:ascii="Times" w:hAnsi="Times" w:eastAsia="Times" w:cs="Times"/>
          <w:b/>
          <w:i/>
          <w:color w:val="000000"/>
          <w:sz w:val="28"/>
          <w:szCs w:val="28"/>
        </w:rPr>
        <w:t>)</w:t>
      </w:r>
    </w:p>
    <w:p>
      <w:pPr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>Visit Page (</w:t>
      </w:r>
      <w:r>
        <w:rPr>
          <w:rFonts w:ascii="Times" w:hAnsi="Times" w:eastAsia="Times" w:cs="Times"/>
          <w:b/>
          <w:i/>
          <w:color w:val="548DD4"/>
          <w:sz w:val="28"/>
          <w:szCs w:val="28"/>
        </w:rPr>
        <w:t>15. index (1).html</w:t>
      </w:r>
      <w:r>
        <w:rPr>
          <w:rFonts w:ascii="Times" w:hAnsi="Times" w:eastAsia="Times" w:cs="Times"/>
          <w:b/>
          <w:i/>
          <w:color w:val="000000"/>
          <w:sz w:val="28"/>
          <w:szCs w:val="28"/>
        </w:rPr>
        <w:t>)</w:t>
      </w:r>
    </w:p>
    <w:p>
      <w:pPr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>Contact Page (</w:t>
      </w:r>
      <w:r>
        <w:rPr>
          <w:rFonts w:ascii="Times" w:hAnsi="Times" w:eastAsia="Times" w:cs="Times"/>
          <w:b/>
          <w:i/>
          <w:color w:val="548DD4"/>
          <w:sz w:val="28"/>
          <w:szCs w:val="28"/>
        </w:rPr>
        <w:t>16. index (1).html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630"/>
        <w:rPr>
          <w:rFonts w:ascii="Times" w:hAnsi="Times" w:eastAsia="Times" w:cs="Times"/>
          <w:b/>
          <w:i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630"/>
        <w:rPr>
          <w:rFonts w:ascii="Times" w:hAnsi="Times" w:eastAsia="Times" w:cs="Times"/>
          <w:b/>
          <w:i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630"/>
        <w:rPr>
          <w:rFonts w:ascii="Times" w:hAnsi="Times" w:eastAsia="Times" w:cs="Times"/>
          <w:b/>
          <w:i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630"/>
        <w:rPr>
          <w:rFonts w:ascii="Times" w:hAnsi="Times" w:eastAsia="Times" w:cs="Times"/>
          <w:b/>
          <w:i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630"/>
        <w:rPr>
          <w:rFonts w:ascii="Times" w:hAnsi="Times" w:eastAsia="Times" w:cs="Times"/>
          <w:b/>
          <w:i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" w:hAnsi="Times" w:eastAsia="Times" w:cs="Times"/>
          <w:b/>
          <w:i/>
          <w:color w:val="000000"/>
          <w:sz w:val="28"/>
          <w:szCs w:val="28"/>
        </w:rPr>
      </w:pPr>
    </w:p>
    <w:p>
      <w:pPr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Our Aquarium Video: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color w:val="808080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630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color w:val="000000"/>
        </w:rPr>
        <w:drawing>
          <wp:inline distT="0" distB="0" distL="0" distR="0">
            <wp:extent cx="5751195" cy="3568065"/>
            <wp:effectExtent l="22225" t="22225" r="22225" b="22225"/>
            <wp:docPr id="36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2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1802" cy="3568501"/>
                    </a:xfrm>
                    <a:prstGeom prst="rect">
                      <a:avLst/>
                    </a:prstGeom>
                    <a:ln w="222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3060" w:firstLine="540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  <w:t xml:space="preserve">Figure 7: Linked Video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3060" w:firstLine="540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</w:rPr>
        <w:t xml:space="preserve">  We have put our Aquarium survey video link from YouTube for the attraction of client.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1440" w:firstLine="720"/>
        <w:rPr>
          <w:rFonts w:ascii="Times" w:hAnsi="Times" w:eastAsia="Times" w:cs="Times"/>
          <w:b/>
          <w:i/>
          <w:color w:val="000000"/>
          <w:sz w:val="48"/>
          <w:szCs w:val="48"/>
          <w:u w:val="single"/>
        </w:rPr>
      </w:pPr>
      <w:bookmarkStart w:id="3" w:name="_heading=h.1fob9te" w:colFirst="0" w:colLast="0"/>
      <w:bookmarkEnd w:id="3"/>
      <w:r>
        <w:rPr>
          <w:rFonts w:ascii="Times" w:hAnsi="Times" w:eastAsia="Times" w:cs="Times"/>
          <w:b/>
          <w:i/>
          <w:sz w:val="48"/>
          <w:szCs w:val="48"/>
          <w:u w:val="single"/>
        </w:rPr>
        <w:t>Code of</w:t>
      </w:r>
      <w:r>
        <w:rPr>
          <w:rFonts w:ascii="Times" w:hAnsi="Times" w:eastAsia="Times" w:cs="Times"/>
          <w:b/>
          <w:i/>
          <w:color w:val="000000"/>
          <w:sz w:val="48"/>
          <w:szCs w:val="48"/>
          <w:u w:val="single"/>
        </w:rPr>
        <w:t xml:space="preserve"> Linked Video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630"/>
        <w:rPr>
          <w:rFonts w:ascii="Times" w:hAnsi="Times" w:eastAsia="Times" w:cs="Times"/>
          <w:b/>
          <w:i/>
          <w:color w:val="000000"/>
          <w:sz w:val="48"/>
          <w:szCs w:val="4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630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rPr>
          <w:color w:val="000000"/>
        </w:rPr>
        <w:drawing>
          <wp:inline distT="0" distB="0" distL="0" distR="0">
            <wp:extent cx="5523230" cy="2314575"/>
            <wp:effectExtent l="0" t="0" r="1270" b="0"/>
            <wp:docPr id="36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23.png"/>
                    <pic:cNvPicPr preferRelativeResize="0"/>
                  </pic:nvPicPr>
                  <pic:blipFill>
                    <a:blip r:embed="rId27"/>
                    <a:srcRect l="7872" t="26074" r="20866" b="4012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7" cy="231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630"/>
        <w:rPr>
          <w:rFonts w:ascii="Times" w:hAnsi="Times" w:eastAsia="Times" w:cs="Times"/>
          <w:b/>
          <w:i/>
          <w:color w:val="000000"/>
          <w:sz w:val="28"/>
          <w:szCs w:val="28"/>
        </w:rPr>
      </w:pPr>
    </w:p>
    <w:p>
      <w:pP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br w:type="page"/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45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Portfolio (</w:t>
      </w:r>
      <w:r>
        <w:rPr>
          <w:rFonts w:ascii="Times" w:hAnsi="Times" w:eastAsia="Times" w:cs="Times"/>
          <w:b/>
          <w:i/>
          <w:color w:val="548DD4"/>
          <w:sz w:val="28"/>
          <w:szCs w:val="28"/>
          <w:u w:val="single"/>
        </w:rPr>
        <w:t>index (1).html</w:t>
      </w: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):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  <w:r>
        <w:drawing>
          <wp:inline distT="0" distB="0" distL="0" distR="0">
            <wp:extent cx="5927725" cy="2087880"/>
            <wp:effectExtent l="19050" t="19050" r="15875" b="26670"/>
            <wp:docPr id="36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3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8350" cy="20881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720" w:firstLine="720"/>
        <w:rPr>
          <w:rFonts w:ascii="Times" w:hAnsi="Times" w:eastAsia="Times" w:cs="Times"/>
          <w:b/>
          <w:i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</w:rPr>
      </w:pPr>
      <w:r>
        <w:drawing>
          <wp:inline distT="0" distB="0" distL="0" distR="0">
            <wp:extent cx="5853430" cy="2321560"/>
            <wp:effectExtent l="34925" t="34925" r="34925" b="34925"/>
            <wp:docPr id="36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image3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3814" cy="2322121"/>
                    </a:xfrm>
                    <a:prstGeom prst="rect">
                      <a:avLst/>
                    </a:prstGeom>
                    <a:ln w="349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913"/>
        <w:rPr>
          <w:rFonts w:ascii="Times" w:hAnsi="Times" w:eastAsia="Times" w:cs="Times"/>
          <w:i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2160" w:firstLine="720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  <w:t>Figure 8: Portfolio</w:t>
      </w:r>
    </w:p>
    <w:p>
      <w:pP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  <w:br w:type="page"/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4320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  <w:t>Description: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t xml:space="preserve">In Portfolio we have specified about the specific marine animals and we have given the slide-show of the specific fishes to make our website creative and provide people knowledge about marines.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i/>
          <w:color w:val="000000"/>
          <w:sz w:val="28"/>
          <w:szCs w:val="28"/>
        </w:rPr>
      </w:pPr>
      <w:r>
        <w:rPr>
          <w:rFonts w:ascii="Times" w:hAnsi="Times" w:eastAsia="Times" w:cs="Times"/>
          <w:i/>
          <w:color w:val="000000"/>
          <w:sz w:val="28"/>
          <w:szCs w:val="28"/>
        </w:rPr>
        <w:t>We have created the icon to redirect with the slideshow. We have given the details of the marine.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r>
        <w:drawing>
          <wp:inline distT="0" distB="0" distL="0" distR="0">
            <wp:extent cx="5937885" cy="2784475"/>
            <wp:effectExtent l="19050" t="19050" r="24765" b="15875"/>
            <wp:docPr id="37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25.png"/>
                    <pic:cNvPicPr preferRelativeResize="0"/>
                  </pic:nvPicPr>
                  <pic:blipFill>
                    <a:blip r:embed="rId30"/>
                    <a:srcRect l="3935" t="8933" r="5122" b="4877"/>
                    <a:stretch>
                      <a:fillRect/>
                    </a:stretch>
                  </pic:blipFill>
                  <pic:spPr>
                    <a:xfrm>
                      <a:off x="0" y="0"/>
                      <a:ext cx="5968213" cy="2798728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ind w:left="1440" w:firstLine="720"/>
        <w:rPr>
          <w:rFonts w:ascii="Times" w:hAnsi="Times" w:eastAsia="Times" w:cs="Times"/>
          <w:b/>
          <w:i/>
          <w:color w:val="000000"/>
          <w:sz w:val="48"/>
          <w:szCs w:val="48"/>
          <w:u w:val="single"/>
        </w:rPr>
      </w:pPr>
      <w:r>
        <w:rPr>
          <w:rFonts w:ascii="Times" w:hAnsi="Times" w:eastAsia="Times" w:cs="Times"/>
          <w:b/>
          <w:i/>
          <w:sz w:val="48"/>
          <w:szCs w:val="48"/>
          <w:u w:val="single"/>
        </w:rPr>
        <w:t>Code of</w:t>
      </w:r>
      <w:r>
        <w:rPr>
          <w:rFonts w:ascii="Times" w:hAnsi="Times" w:eastAsia="Times" w:cs="Times"/>
          <w:b/>
          <w:i/>
          <w:color w:val="000000"/>
          <w:sz w:val="48"/>
          <w:szCs w:val="48"/>
          <w:u w:val="single"/>
        </w:rPr>
        <w:t xml:space="preserve"> Portfolio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  <w:r>
        <w:drawing>
          <wp:inline distT="0" distB="0" distL="0" distR="0">
            <wp:extent cx="6002655" cy="3571240"/>
            <wp:effectExtent l="0" t="0" r="0" b="0"/>
            <wp:docPr id="37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age19.png"/>
                    <pic:cNvPicPr preferRelativeResize="0"/>
                  </pic:nvPicPr>
                  <pic:blipFill>
                    <a:blip r:embed="rId31"/>
                    <a:srcRect l="6209" t="11841" r="12392" b="8027"/>
                    <a:stretch>
                      <a:fillRect/>
                    </a:stretch>
                  </pic:blipFill>
                  <pic:spPr>
                    <a:xfrm>
                      <a:off x="0" y="0"/>
                      <a:ext cx="6014113" cy="357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  <w:r>
        <w:drawing>
          <wp:inline distT="0" distB="0" distL="0" distR="0">
            <wp:extent cx="6038215" cy="3449955"/>
            <wp:effectExtent l="0" t="0" r="635" b="0"/>
            <wp:docPr id="37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29.png"/>
                    <pic:cNvPicPr preferRelativeResize="0"/>
                  </pic:nvPicPr>
                  <pic:blipFill>
                    <a:blip r:embed="rId32"/>
                    <a:srcRect l="6091" t="12093" r="28313" b="20128"/>
                    <a:stretch>
                      <a:fillRect/>
                    </a:stretch>
                  </pic:blipFill>
                  <pic:spPr>
                    <a:xfrm>
                      <a:off x="0" y="0"/>
                      <a:ext cx="6057136" cy="346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  <w:r>
        <w:drawing>
          <wp:inline distT="0" distB="0" distL="0" distR="0">
            <wp:extent cx="6055360" cy="3528060"/>
            <wp:effectExtent l="0" t="0" r="2540" b="0"/>
            <wp:docPr id="37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image22.png"/>
                    <pic:cNvPicPr preferRelativeResize="0"/>
                  </pic:nvPicPr>
                  <pic:blipFill>
                    <a:blip r:embed="rId33"/>
                    <a:srcRect l="6516" t="15871" r="24480" b="8033"/>
                    <a:stretch>
                      <a:fillRect/>
                    </a:stretch>
                  </pic:blipFill>
                  <pic:spPr>
                    <a:xfrm>
                      <a:off x="0" y="0"/>
                      <a:ext cx="6068485" cy="35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  <w:r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  <w:br w:type="page"/>
      </w:r>
    </w:p>
    <w:p>
      <w:pPr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Our Team (</w:t>
      </w:r>
      <w:r>
        <w:rPr>
          <w:rFonts w:ascii="Times" w:hAnsi="Times" w:eastAsia="Times" w:cs="Times"/>
          <w:b/>
          <w:i/>
          <w:color w:val="548DD4"/>
          <w:sz w:val="28"/>
          <w:szCs w:val="28"/>
          <w:u w:val="single"/>
        </w:rPr>
        <w:t>index (1).html</w:t>
      </w: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):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  <w:r>
        <w:drawing>
          <wp:inline distT="0" distB="0" distL="0" distR="0">
            <wp:extent cx="3103245" cy="1016000"/>
            <wp:effectExtent l="19050" t="19050" r="20955" b="12700"/>
            <wp:docPr id="374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36.png"/>
                    <pic:cNvPicPr preferRelativeResize="0"/>
                  </pic:nvPicPr>
                  <pic:blipFill>
                    <a:blip r:embed="rId34"/>
                    <a:srcRect l="5022" t="8933" r="1863" b="27812"/>
                    <a:stretch>
                      <a:fillRect/>
                    </a:stretch>
                  </pic:blipFill>
                  <pic:spPr>
                    <a:xfrm>
                      <a:off x="0" y="0"/>
                      <a:ext cx="3133437" cy="1025852"/>
                    </a:xfrm>
                    <a:prstGeom prst="rect">
                      <a:avLst/>
                    </a:prstGeom>
                    <a:ln w="190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120" w:line="264" w:lineRule="auto"/>
        <w:ind w:left="2880"/>
        <w:rPr>
          <w:rFonts w:ascii="Cambria" w:hAnsi="Cambria" w:eastAsia="Cambria" w:cs="Cambria"/>
          <w:sz w:val="20"/>
          <w:szCs w:val="20"/>
        </w:rPr>
      </w:pPr>
      <w:r>
        <w:rPr>
          <w:rFonts w:ascii="Cambria" w:hAnsi="Cambria" w:eastAsia="Cambria" w:cs="Cambria"/>
          <w:sz w:val="20"/>
          <w:szCs w:val="20"/>
        </w:rPr>
        <w:t xml:space="preserve">             </w:t>
      </w:r>
      <w:r>
        <w:rPr>
          <w:rFonts w:ascii="Cambria" w:hAnsi="Cambria" w:eastAsia="Cambria" w:cs="Cambria"/>
          <w:sz w:val="20"/>
          <w:szCs w:val="20"/>
        </w:rPr>
        <w:drawing>
          <wp:inline distT="0" distB="0" distL="0" distR="0">
            <wp:extent cx="266700" cy="257175"/>
            <wp:effectExtent l="0" t="0" r="0" b="0"/>
            <wp:docPr id="375" name="image2.png" descr="Arrow Clockwise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image2.png" descr="Arrow Clockwise curve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667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line="264" w:lineRule="auto"/>
        <w:ind w:left="2880"/>
        <w:rPr>
          <w:rFonts w:ascii="Cambria" w:hAnsi="Cambria" w:eastAsia="Cambria" w:cs="Cambria"/>
          <w:sz w:val="20"/>
          <w:szCs w:val="20"/>
        </w:rPr>
      </w:pPr>
      <w:r>
        <w:rPr>
          <w:rFonts w:ascii="Times" w:hAnsi="Times" w:eastAsia="Times" w:cs="Times"/>
          <w:i/>
          <w:color w:val="000000"/>
          <w:sz w:val="36"/>
          <w:szCs w:val="36"/>
        </w:rPr>
        <w:t xml:space="preserve">Web Designer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  <w:r>
        <w:drawing>
          <wp:inline distT="0" distB="0" distL="0" distR="0">
            <wp:extent cx="3103245" cy="1119505"/>
            <wp:effectExtent l="19050" t="19050" r="20955" b="23495"/>
            <wp:docPr id="35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10.png"/>
                    <pic:cNvPicPr preferRelativeResize="0"/>
                  </pic:nvPicPr>
                  <pic:blipFill>
                    <a:blip r:embed="rId36"/>
                    <a:srcRect l="2579" t="9898" r="4035" b="28779"/>
                    <a:stretch>
                      <a:fillRect/>
                    </a:stretch>
                  </pic:blipFill>
                  <pic:spPr>
                    <a:xfrm>
                      <a:off x="0" y="0"/>
                      <a:ext cx="3115284" cy="1123981"/>
                    </a:xfrm>
                    <a:prstGeom prst="rect">
                      <a:avLst/>
                    </a:prstGeom>
                    <a:ln w="190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120" w:line="264" w:lineRule="auto"/>
        <w:ind w:left="2880"/>
        <w:rPr>
          <w:rFonts w:ascii="Cambria" w:hAnsi="Cambria" w:eastAsia="Cambria" w:cs="Cambria"/>
          <w:sz w:val="20"/>
          <w:szCs w:val="20"/>
        </w:rPr>
      </w:pPr>
      <w:r>
        <w:rPr>
          <w:rFonts w:ascii="Cambria" w:hAnsi="Cambria" w:eastAsia="Cambria" w:cs="Cambria"/>
          <w:sz w:val="20"/>
          <w:szCs w:val="20"/>
        </w:rPr>
        <w:t xml:space="preserve">             </w:t>
      </w:r>
      <w:r>
        <w:rPr>
          <w:rFonts w:ascii="Cambria" w:hAnsi="Cambria" w:eastAsia="Cambria" w:cs="Cambria"/>
          <w:sz w:val="20"/>
          <w:szCs w:val="20"/>
        </w:rPr>
        <w:drawing>
          <wp:inline distT="0" distB="0" distL="0" distR="0">
            <wp:extent cx="266700" cy="257175"/>
            <wp:effectExtent l="0" t="0" r="0" b="0"/>
            <wp:docPr id="352" name="image2.png" descr="Arrow Clockwise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2.png" descr="Arrow Clockwise curve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667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left="2035" w:right="484" w:firstLine="125"/>
        <w:rPr>
          <w:rFonts w:ascii="Times" w:hAnsi="Times" w:eastAsia="Times" w:cs="Times"/>
          <w:i/>
          <w:color w:val="000000"/>
          <w:sz w:val="36"/>
          <w:szCs w:val="36"/>
        </w:rPr>
      </w:pPr>
      <w:r>
        <w:rPr>
          <w:rFonts w:ascii="Times" w:hAnsi="Times" w:eastAsia="Times" w:cs="Times"/>
          <w:i/>
          <w:color w:val="000000"/>
          <w:sz w:val="36"/>
          <w:szCs w:val="36"/>
        </w:rPr>
        <w:t>Web Developer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  <w:r>
        <w:drawing>
          <wp:inline distT="0" distB="0" distL="0" distR="0">
            <wp:extent cx="3134995" cy="1193800"/>
            <wp:effectExtent l="19050" t="19050" r="27305" b="25400"/>
            <wp:docPr id="35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14.png"/>
                    <pic:cNvPicPr preferRelativeResize="0"/>
                  </pic:nvPicPr>
                  <pic:blipFill>
                    <a:blip r:embed="rId37"/>
                    <a:srcRect l="4887" t="8450" r="4361" b="28296"/>
                    <a:stretch>
                      <a:fillRect/>
                    </a:stretch>
                  </pic:blipFill>
                  <pic:spPr>
                    <a:xfrm>
                      <a:off x="0" y="0"/>
                      <a:ext cx="3150337" cy="1199925"/>
                    </a:xfrm>
                    <a:prstGeom prst="rect">
                      <a:avLst/>
                    </a:prstGeom>
                    <a:ln w="222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120" w:line="264" w:lineRule="auto"/>
        <w:ind w:left="2880"/>
        <w:rPr>
          <w:rFonts w:ascii="Cambria" w:hAnsi="Cambria" w:eastAsia="Cambria" w:cs="Cambria"/>
          <w:sz w:val="20"/>
          <w:szCs w:val="20"/>
        </w:rPr>
      </w:pPr>
      <w:r>
        <w:rPr>
          <w:rFonts w:ascii="Cambria" w:hAnsi="Cambria" w:eastAsia="Cambria" w:cs="Cambria"/>
          <w:sz w:val="20"/>
          <w:szCs w:val="20"/>
        </w:rPr>
        <w:t xml:space="preserve">             </w:t>
      </w:r>
      <w:r>
        <w:rPr>
          <w:rFonts w:ascii="Cambria" w:hAnsi="Cambria" w:eastAsia="Cambria" w:cs="Cambria"/>
          <w:sz w:val="20"/>
          <w:szCs w:val="20"/>
        </w:rPr>
        <w:drawing>
          <wp:inline distT="0" distB="0" distL="0" distR="0">
            <wp:extent cx="266700" cy="257175"/>
            <wp:effectExtent l="0" t="0" r="0" b="0"/>
            <wp:docPr id="355" name="image2.png" descr="Arrow Clockwise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2.png" descr="Arrow Clockwise curve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667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left="2035" w:right="484" w:firstLine="125"/>
        <w:rPr>
          <w:rFonts w:ascii="Times" w:hAnsi="Times" w:eastAsia="Times" w:cs="Times"/>
          <w:i/>
          <w:color w:val="000000"/>
          <w:sz w:val="36"/>
          <w:szCs w:val="36"/>
        </w:rPr>
      </w:pPr>
      <w:r>
        <w:rPr>
          <w:rFonts w:ascii="Times" w:hAnsi="Times" w:eastAsia="Times" w:cs="Times"/>
          <w:i/>
          <w:color w:val="000000"/>
          <w:sz w:val="36"/>
          <w:szCs w:val="36"/>
        </w:rPr>
        <w:t xml:space="preserve">Content Writer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  <w:r>
        <w:drawing>
          <wp:inline distT="0" distB="0" distL="0" distR="0">
            <wp:extent cx="3103245" cy="1360805"/>
            <wp:effectExtent l="19050" t="19050" r="20955" b="10795"/>
            <wp:docPr id="35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5.png"/>
                    <pic:cNvPicPr preferRelativeResize="0"/>
                  </pic:nvPicPr>
                  <pic:blipFill>
                    <a:blip r:embed="rId38"/>
                    <a:srcRect l="6651" t="8491" r="7293" b="29886"/>
                    <a:stretch>
                      <a:fillRect/>
                    </a:stretch>
                  </pic:blipFill>
                  <pic:spPr>
                    <a:xfrm>
                      <a:off x="0" y="0"/>
                      <a:ext cx="3121879" cy="1369350"/>
                    </a:xfrm>
                    <a:prstGeom prst="rect">
                      <a:avLst/>
                    </a:prstGeom>
                    <a:ln w="190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120" w:line="264" w:lineRule="auto"/>
        <w:ind w:left="2880"/>
        <w:rPr>
          <w:rFonts w:ascii="Cambria" w:hAnsi="Cambria" w:eastAsia="Cambria" w:cs="Cambria"/>
          <w:sz w:val="20"/>
          <w:szCs w:val="20"/>
        </w:rPr>
      </w:pPr>
      <w:r>
        <w:rPr>
          <w:rFonts w:ascii="Cambria" w:hAnsi="Cambria" w:eastAsia="Cambria" w:cs="Cambria"/>
          <w:sz w:val="20"/>
          <w:szCs w:val="20"/>
        </w:rPr>
        <w:t xml:space="preserve">             </w:t>
      </w:r>
      <w:r>
        <w:rPr>
          <w:rFonts w:ascii="Cambria" w:hAnsi="Cambria" w:eastAsia="Cambria" w:cs="Cambria"/>
          <w:sz w:val="20"/>
          <w:szCs w:val="20"/>
        </w:rPr>
        <w:drawing>
          <wp:inline distT="0" distB="0" distL="0" distR="0">
            <wp:extent cx="266700" cy="257175"/>
            <wp:effectExtent l="0" t="0" r="0" b="0"/>
            <wp:docPr id="357" name="image2.png" descr="Arrow Clockwise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2.png" descr="Arrow Clockwise curve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667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left="2035" w:right="484" w:firstLine="125"/>
        <w:rPr>
          <w:rFonts w:ascii="Times" w:hAnsi="Times" w:eastAsia="Times" w:cs="Times"/>
          <w:i/>
          <w:color w:val="000000"/>
          <w:sz w:val="36"/>
          <w:szCs w:val="36"/>
        </w:rPr>
      </w:pPr>
      <w:r>
        <w:rPr>
          <w:rFonts w:ascii="Times" w:hAnsi="Times" w:eastAsia="Times" w:cs="Times"/>
          <w:i/>
          <w:color w:val="000000"/>
          <w:sz w:val="36"/>
          <w:szCs w:val="36"/>
        </w:rPr>
        <w:t>Web Developer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left="2035" w:right="484" w:firstLine="125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  <w:t>Figure 9: Our Team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left="2035" w:right="484" w:firstLine="125"/>
        <w:rPr>
          <w:rFonts w:ascii="Times" w:hAnsi="Times" w:eastAsia="Times" w:cs="Times"/>
          <w:b/>
          <w:i/>
          <w:color w:val="000000"/>
          <w:sz w:val="48"/>
          <w:szCs w:val="48"/>
          <w:u w:val="single"/>
        </w:rPr>
      </w:pPr>
      <w:r>
        <w:rPr>
          <w:rFonts w:ascii="Times" w:hAnsi="Times" w:eastAsia="Times" w:cs="Times"/>
          <w:b/>
          <w:i/>
          <w:sz w:val="48"/>
          <w:szCs w:val="48"/>
          <w:u w:val="single"/>
        </w:rPr>
        <w:t>Code of</w:t>
      </w:r>
      <w:r>
        <w:rPr>
          <w:rFonts w:ascii="Times" w:hAnsi="Times" w:eastAsia="Times" w:cs="Times"/>
          <w:b/>
          <w:i/>
          <w:color w:val="000000"/>
          <w:sz w:val="48"/>
          <w:szCs w:val="48"/>
          <w:u w:val="single"/>
        </w:rPr>
        <w:t xml:space="preserve"> Our Team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left="2035" w:right="484" w:firstLine="125"/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right="484"/>
        <w:rPr>
          <w:rFonts w:ascii="Times" w:hAnsi="Times" w:eastAsia="Times" w:cs="Times"/>
          <w:i/>
          <w:color w:val="000000"/>
          <w:sz w:val="36"/>
          <w:szCs w:val="36"/>
        </w:rPr>
      </w:pPr>
      <w:r>
        <w:drawing>
          <wp:inline distT="0" distB="0" distL="0" distR="0">
            <wp:extent cx="6067425" cy="4876800"/>
            <wp:effectExtent l="0" t="0" r="0" b="0"/>
            <wp:docPr id="35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9.png"/>
                    <pic:cNvPicPr preferRelativeResize="0"/>
                  </pic:nvPicPr>
                  <pic:blipFill>
                    <a:blip r:embed="rId39"/>
                    <a:srcRect l="5972" t="8208" r="11773" b="13568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line="264" w:lineRule="auto"/>
        <w:ind w:left="2880"/>
        <w:rPr>
          <w:rFonts w:ascii="Cambria" w:hAnsi="Cambria" w:eastAsia="Cambria" w:cs="Cambria"/>
          <w:sz w:val="20"/>
          <w:szCs w:val="20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3" w:line="240" w:lineRule="auto"/>
        <w:ind w:right="1768"/>
        <w:jc w:val="right"/>
        <w:rPr>
          <w:rFonts w:ascii="Times" w:hAnsi="Times" w:eastAsia="Times" w:cs="Times"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09" w:line="240" w:lineRule="auto"/>
        <w:ind w:right="1742"/>
        <w:jc w:val="right"/>
        <w:rPr>
          <w:rFonts w:ascii="Times" w:hAnsi="Times" w:eastAsia="Times" w:cs="Times"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3525"/>
        <w:rPr>
          <w:rFonts w:ascii="Times" w:hAnsi="Times" w:eastAsia="Times" w:cs="Times"/>
          <w:color w:val="000000"/>
          <w:sz w:val="28"/>
          <w:szCs w:val="28"/>
        </w:rPr>
      </w:pPr>
      <w:r>
        <w:rPr>
          <w:rFonts w:ascii="Times" w:hAnsi="Times" w:eastAsia="Times" w:cs="Times"/>
          <w:color w:val="000000"/>
          <w:sz w:val="28"/>
          <w:szCs w:val="28"/>
        </w:rPr>
        <w:drawing>
          <wp:inline distT="19050" distB="19050" distL="19050" distR="19050">
            <wp:extent cx="2383155" cy="182880"/>
            <wp:effectExtent l="0" t="0" r="0" b="0"/>
            <wp:docPr id="35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1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3536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eastAsia="Times" w:cs="Times"/>
          <w:color w:val="000000"/>
          <w:sz w:val="28"/>
          <w:szCs w:val="28"/>
        </w:rPr>
        <w:drawing>
          <wp:inline distT="19050" distB="19050" distL="19050" distR="19050">
            <wp:extent cx="2383155" cy="213360"/>
            <wp:effectExtent l="0" t="0" r="0" b="0"/>
            <wp:docPr id="36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3536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eastAsia="Times" w:cs="Times"/>
          <w:color w:val="000000"/>
          <w:sz w:val="28"/>
          <w:szCs w:val="28"/>
        </w:rPr>
        <w:t xml:space="preserve">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6" w:lineRule="auto"/>
        <w:ind w:left="182" w:right="366" w:firstLine="357"/>
        <w:jc w:val="both"/>
        <w:rPr>
          <w:rFonts w:ascii="Times" w:hAnsi="Times" w:eastAsia="Times" w:cs="Times"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6" w:lineRule="auto"/>
        <w:ind w:right="366"/>
        <w:jc w:val="both"/>
        <w:rPr>
          <w:rFonts w:ascii="Times" w:hAnsi="Times" w:eastAsia="Times" w:cs="Times"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6" w:lineRule="auto"/>
        <w:ind w:right="366"/>
        <w:jc w:val="both"/>
        <w:rPr>
          <w:rFonts w:ascii="Times" w:hAnsi="Times" w:eastAsia="Times" w:cs="Times"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6" w:lineRule="auto"/>
        <w:ind w:right="366"/>
        <w:jc w:val="both"/>
        <w:rPr>
          <w:rFonts w:ascii="Times" w:hAnsi="Times" w:eastAsia="Times" w:cs="Times"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6" w:lineRule="auto"/>
        <w:ind w:right="366"/>
        <w:jc w:val="both"/>
        <w:rPr>
          <w:rFonts w:ascii="Times" w:hAnsi="Times" w:eastAsia="Times" w:cs="Times"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6" w:lineRule="auto"/>
        <w:ind w:right="366"/>
        <w:jc w:val="both"/>
        <w:rPr>
          <w:rFonts w:ascii="Times" w:hAnsi="Times" w:eastAsia="Times" w:cs="Times"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6" w:lineRule="auto"/>
        <w:ind w:right="366"/>
        <w:jc w:val="both"/>
        <w:rPr>
          <w:rFonts w:ascii="Times" w:hAnsi="Times" w:eastAsia="Times" w:cs="Times"/>
          <w:color w:val="000000"/>
          <w:sz w:val="28"/>
          <w:szCs w:val="28"/>
        </w:rPr>
      </w:pPr>
    </w:p>
    <w:p>
      <w:pPr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Dine Inn (</w:t>
      </w:r>
      <w:r>
        <w:rPr>
          <w:rFonts w:ascii="Times" w:hAnsi="Times" w:eastAsia="Times" w:cs="Times"/>
          <w:b/>
          <w:i/>
          <w:color w:val="548DD4"/>
          <w:sz w:val="28"/>
          <w:szCs w:val="28"/>
          <w:u w:val="single"/>
        </w:rPr>
        <w:t>index (1).html</w:t>
      </w: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):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36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36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  <w:r>
        <w:rPr>
          <w:color w:val="000000"/>
        </w:rPr>
        <w:drawing>
          <wp:inline distT="0" distB="0" distL="0" distR="0">
            <wp:extent cx="5685155" cy="2517140"/>
            <wp:effectExtent l="19050" t="19050" r="19050" b="19050"/>
            <wp:docPr id="36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18.png"/>
                    <pic:cNvPicPr preferRelativeResize="0"/>
                  </pic:nvPicPr>
                  <pic:blipFill>
                    <a:blip r:embed="rId42"/>
                    <a:srcRect l="2880" t="10513" r="1808" b="6465"/>
                    <a:stretch>
                      <a:fillRect/>
                    </a:stretch>
                  </pic:blipFill>
                  <pic:spPr>
                    <a:xfrm>
                      <a:off x="0" y="0"/>
                      <a:ext cx="5685316" cy="2517554"/>
                    </a:xfrm>
                    <a:prstGeom prst="rect">
                      <a:avLst/>
                    </a:prstGeom>
                    <a:ln w="190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36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left="3475" w:right="484" w:firstLine="125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  <w:t>Figure 10: Dine Inn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36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22" w:line="199" w:lineRule="auto"/>
        <w:rPr>
          <w:rFonts w:ascii="Times" w:hAnsi="Times" w:eastAsia="Times" w:cs="Times"/>
          <w:color w:val="000000"/>
          <w:sz w:val="28"/>
          <w:szCs w:val="28"/>
        </w:rPr>
      </w:pPr>
      <w:r>
        <w:rPr>
          <w:rFonts w:ascii="Times" w:hAnsi="Times" w:eastAsia="Times" w:cs="Times"/>
          <w:color w:val="000000"/>
          <w:sz w:val="28"/>
          <w:szCs w:val="28"/>
        </w:rPr>
        <w:t>Our dine inn page is designed to elaborate about our aquatic environment and our timings and other policies are also mentioned there.</w:t>
      </w:r>
      <w:r>
        <w:drawing>
          <wp:anchor distT="19050" distB="19050" distL="19050" distR="19050" simplePos="0" relativeHeight="251660288" behindDoc="0" locked="0" layoutInCell="1" allowOverlap="1">
            <wp:simplePos x="0" y="0"/>
            <wp:positionH relativeFrom="column">
              <wp:posOffset>92075</wp:posOffset>
            </wp:positionH>
            <wp:positionV relativeFrom="paragraph">
              <wp:posOffset>114935</wp:posOffset>
            </wp:positionV>
            <wp:extent cx="137160" cy="146050"/>
            <wp:effectExtent l="0" t="0" r="0" b="0"/>
            <wp:wrapSquare wrapText="bothSides"/>
            <wp:docPr id="34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22" w:line="199" w:lineRule="auto"/>
        <w:rPr>
          <w:rFonts w:ascii="Times" w:hAnsi="Times" w:eastAsia="Times" w:cs="Times"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left="2035" w:right="484" w:firstLine="125"/>
        <w:rPr>
          <w:rFonts w:ascii="Times" w:hAnsi="Times" w:eastAsia="Times" w:cs="Times"/>
          <w:b/>
          <w:i/>
          <w:color w:val="000000"/>
          <w:sz w:val="48"/>
          <w:szCs w:val="48"/>
          <w:u w:val="single"/>
        </w:rPr>
      </w:pPr>
      <w:r>
        <w:rPr>
          <w:rFonts w:ascii="Times" w:hAnsi="Times" w:eastAsia="Times" w:cs="Times"/>
          <w:b/>
          <w:i/>
          <w:sz w:val="48"/>
          <w:szCs w:val="48"/>
          <w:u w:val="single"/>
        </w:rPr>
        <w:t>Code of</w:t>
      </w:r>
      <w:r>
        <w:rPr>
          <w:rFonts w:ascii="Times" w:hAnsi="Times" w:eastAsia="Times" w:cs="Times"/>
          <w:b/>
          <w:i/>
          <w:color w:val="000000"/>
          <w:sz w:val="48"/>
          <w:szCs w:val="48"/>
          <w:u w:val="single"/>
        </w:rPr>
        <w:t xml:space="preserve"> Dine Inn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right="484"/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  <w:r>
        <w:drawing>
          <wp:inline distT="0" distB="0" distL="0" distR="0">
            <wp:extent cx="6003290" cy="1569720"/>
            <wp:effectExtent l="0" t="0" r="0" b="0"/>
            <wp:docPr id="38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40.png"/>
                    <pic:cNvPicPr preferRelativeResize="0"/>
                  </pic:nvPicPr>
                  <pic:blipFill>
                    <a:blip r:embed="rId44"/>
                    <a:srcRect l="5152" t="14554" r="11950" b="12397"/>
                    <a:stretch>
                      <a:fillRect/>
                    </a:stretch>
                  </pic:blipFill>
                  <pic:spPr>
                    <a:xfrm>
                      <a:off x="0" y="0"/>
                      <a:ext cx="6011570" cy="157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right="484"/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  <w:r>
        <w:drawing>
          <wp:inline distT="0" distB="0" distL="0" distR="0">
            <wp:extent cx="5983605" cy="1552575"/>
            <wp:effectExtent l="0" t="0" r="0" b="0"/>
            <wp:docPr id="39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41.png"/>
                    <pic:cNvPicPr preferRelativeResize="0"/>
                  </pic:nvPicPr>
                  <pic:blipFill>
                    <a:blip r:embed="rId45"/>
                    <a:srcRect l="6667" t="12399" r="13001" b="54170"/>
                    <a:stretch>
                      <a:fillRect/>
                    </a:stretch>
                  </pic:blipFill>
                  <pic:spPr>
                    <a:xfrm>
                      <a:off x="0" y="0"/>
                      <a:ext cx="5985045" cy="155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Visit (</w:t>
      </w:r>
      <w:r>
        <w:rPr>
          <w:rFonts w:ascii="Times" w:hAnsi="Times" w:eastAsia="Times" w:cs="Times"/>
          <w:b/>
          <w:i/>
          <w:color w:val="548DD4"/>
          <w:sz w:val="28"/>
          <w:szCs w:val="28"/>
          <w:u w:val="single"/>
        </w:rPr>
        <w:t>index 91).html</w:t>
      </w: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):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36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right="484"/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  <w:r>
        <w:rPr>
          <w:rFonts w:ascii="Times" w:hAnsi="Times" w:eastAsia="Times" w:cs="Times"/>
          <w:i/>
          <w:sz w:val="28"/>
          <w:szCs w:val="28"/>
        </w:rPr>
        <w:drawing>
          <wp:inline distT="114300" distB="114300" distL="114300" distR="114300">
            <wp:extent cx="6078220" cy="1517015"/>
            <wp:effectExtent l="19050" t="19050" r="19050" b="19050"/>
            <wp:docPr id="39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4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8445" cy="1517148"/>
                    </a:xfrm>
                    <a:prstGeom prst="rect">
                      <a:avLst/>
                    </a:prstGeom>
                    <a:ln w="190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left="3475" w:right="484" w:firstLine="125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  <w:t>Figure 11: Visit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120" w:line="240" w:lineRule="auto"/>
        <w:rPr>
          <w:rFonts w:ascii="Times" w:hAnsi="Times" w:eastAsia="Times" w:cs="Times"/>
          <w:i/>
          <w:sz w:val="28"/>
          <w:szCs w:val="28"/>
        </w:rPr>
      </w:pPr>
      <w:r>
        <w:rPr>
          <w:rFonts w:ascii="Times" w:hAnsi="Times" w:eastAsia="Times" w:cs="Times"/>
          <w:i/>
          <w:sz w:val="28"/>
          <w:szCs w:val="28"/>
        </w:rPr>
        <w:t>Visit page is about individual charges for the aquarium visit and basics description for parties and group visit.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6" w:lineRule="auto"/>
        <w:ind w:left="182" w:right="366" w:firstLine="357"/>
        <w:jc w:val="both"/>
        <w:rPr>
          <w:rFonts w:ascii="Times" w:hAnsi="Times" w:eastAsia="Times" w:cs="Times"/>
          <w:i/>
          <w:sz w:val="28"/>
          <w:szCs w:val="28"/>
        </w:rPr>
      </w:pPr>
      <w:r>
        <w:rPr>
          <w:rFonts w:ascii="Times" w:hAnsi="Times" w:eastAsia="Times" w:cs="Times"/>
          <w:i/>
          <w:sz w:val="32"/>
          <w:szCs w:val="32"/>
        </w:rPr>
        <w:t xml:space="preserve">We </w:t>
      </w:r>
      <w:r>
        <w:rPr>
          <w:rFonts w:ascii="Times" w:hAnsi="Times" w:eastAsia="Times" w:cs="Times"/>
          <w:i/>
          <w:sz w:val="28"/>
          <w:szCs w:val="28"/>
        </w:rPr>
        <w:t>have given hover and link to re-direct to the ticket form for booking.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6" w:lineRule="auto"/>
        <w:ind w:left="182" w:right="366" w:firstLine="357"/>
        <w:jc w:val="both"/>
        <w:rPr>
          <w:rFonts w:ascii="Times" w:hAnsi="Times" w:eastAsia="Times" w:cs="Times"/>
          <w:i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6" w:lineRule="auto"/>
        <w:ind w:left="182" w:right="366" w:firstLine="357"/>
        <w:jc w:val="both"/>
        <w:rPr>
          <w:rFonts w:ascii="Times" w:hAnsi="Times" w:eastAsia="Times" w:cs="Times"/>
          <w:color w:val="000000"/>
          <w:sz w:val="28"/>
          <w:szCs w:val="28"/>
        </w:rPr>
      </w:pPr>
      <w:r>
        <w:rPr>
          <w:rFonts w:ascii="Times" w:hAnsi="Times" w:eastAsia="Times" w:cs="Times"/>
          <w:sz w:val="28"/>
          <w:szCs w:val="28"/>
        </w:rPr>
        <w:drawing>
          <wp:inline distT="114300" distB="114300" distL="114300" distR="114300">
            <wp:extent cx="4107815" cy="1214120"/>
            <wp:effectExtent l="19050" t="19050" r="19050" b="19050"/>
            <wp:docPr id="39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image53.png"/>
                    <pic:cNvPicPr preferRelativeResize="0"/>
                  </pic:nvPicPr>
                  <pic:blipFill>
                    <a:blip r:embed="rId47"/>
                    <a:srcRect l="2581" r="5385"/>
                    <a:stretch>
                      <a:fillRect/>
                    </a:stretch>
                  </pic:blipFill>
                  <pic:spPr>
                    <a:xfrm>
                      <a:off x="0" y="0"/>
                      <a:ext cx="4107906" cy="1214159"/>
                    </a:xfrm>
                    <a:prstGeom prst="rect">
                      <a:avLst/>
                    </a:prstGeom>
                    <a:ln w="190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6" w:lineRule="auto"/>
        <w:ind w:left="182" w:right="366" w:firstLine="357"/>
        <w:jc w:val="both"/>
        <w:rPr>
          <w:rFonts w:ascii="Times" w:hAnsi="Times" w:eastAsia="Times" w:cs="Times"/>
          <w:color w:val="000000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469" w:after="120" w:line="240" w:lineRule="auto"/>
        <w:ind w:left="539"/>
        <w:rPr>
          <w:rFonts w:ascii="Times" w:hAnsi="Times" w:eastAsia="Times" w:cs="Times"/>
          <w:i/>
          <w:sz w:val="34"/>
          <w:szCs w:val="34"/>
        </w:rPr>
      </w:pPr>
      <w:r>
        <w:rPr>
          <w:rFonts w:ascii="Times" w:hAnsi="Times" w:eastAsia="Times" w:cs="Times"/>
          <w:i/>
          <w:sz w:val="34"/>
          <w:szCs w:val="34"/>
        </w:rPr>
        <w:t>Ticket Form: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120" w:line="240" w:lineRule="auto"/>
        <w:ind w:left="576"/>
        <w:rPr>
          <w:rFonts w:ascii="Times" w:hAnsi="Times" w:eastAsia="Times" w:cs="Times"/>
          <w:sz w:val="28"/>
          <w:szCs w:val="28"/>
        </w:rPr>
      </w:pPr>
      <w:r>
        <w:rPr>
          <w:rFonts w:ascii="Times" w:hAnsi="Times" w:eastAsia="Times" w:cs="Times"/>
          <w:sz w:val="28"/>
          <w:szCs w:val="28"/>
        </w:rPr>
        <w:t>In ticket forms customer have to give details: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120" w:line="240" w:lineRule="auto"/>
        <w:ind w:left="576"/>
        <w:rPr>
          <w:rFonts w:ascii="Times" w:hAnsi="Times" w:eastAsia="Times" w:cs="Times"/>
          <w:sz w:val="28"/>
          <w:szCs w:val="28"/>
        </w:rPr>
      </w:pPr>
      <w:r>
        <w:rPr>
          <w:rFonts w:ascii="Times" w:hAnsi="Times" w:eastAsia="Times" w:cs="Times"/>
          <w:sz w:val="28"/>
          <w:szCs w:val="28"/>
        </w:rPr>
        <w:t>Your Full Name: Customer have to write their full name.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120" w:line="240" w:lineRule="auto"/>
        <w:ind w:left="576"/>
        <w:rPr>
          <w:rFonts w:ascii="Times" w:hAnsi="Times" w:eastAsia="Times" w:cs="Times"/>
          <w:sz w:val="28"/>
          <w:szCs w:val="28"/>
        </w:rPr>
      </w:pPr>
      <w:r>
        <w:rPr>
          <w:rFonts w:ascii="Times" w:hAnsi="Times" w:eastAsia="Times" w:cs="Times"/>
          <w:sz w:val="28"/>
          <w:szCs w:val="28"/>
        </w:rPr>
        <w:t>Your Email: Email won't be accepted without @ we have given validations.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120" w:line="240" w:lineRule="auto"/>
        <w:ind w:left="576"/>
        <w:rPr>
          <w:rFonts w:ascii="Times" w:hAnsi="Times" w:eastAsia="Times" w:cs="Times"/>
          <w:sz w:val="28"/>
          <w:szCs w:val="28"/>
        </w:rPr>
      </w:pPr>
      <w:r>
        <w:rPr>
          <w:rFonts w:ascii="Times" w:hAnsi="Times" w:eastAsia="Times" w:cs="Times"/>
          <w:sz w:val="28"/>
          <w:szCs w:val="28"/>
        </w:rPr>
        <w:t>Booking Type: In booking type the person have to mention about what type of passes they want to confirm.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120" w:line="240" w:lineRule="auto"/>
        <w:ind w:left="576"/>
        <w:rPr>
          <w:rFonts w:ascii="Times" w:hAnsi="Times" w:eastAsia="Times" w:cs="Times"/>
          <w:sz w:val="28"/>
          <w:szCs w:val="28"/>
        </w:rPr>
      </w:pPr>
      <w:r>
        <w:rPr>
          <w:rFonts w:ascii="Times" w:hAnsi="Times" w:eastAsia="Times" w:cs="Times"/>
          <w:sz w:val="28"/>
          <w:szCs w:val="28"/>
        </w:rPr>
        <w:t>Ticket Quantity: Number of tickets they want to confirm.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120" w:line="240" w:lineRule="auto"/>
        <w:ind w:left="576"/>
        <w:rPr>
          <w:rFonts w:ascii="Times" w:hAnsi="Times" w:eastAsia="Times" w:cs="Times"/>
          <w:sz w:val="28"/>
          <w:szCs w:val="28"/>
        </w:rPr>
      </w:pPr>
      <w:r>
        <w:rPr>
          <w:rFonts w:ascii="Times" w:hAnsi="Times" w:eastAsia="Times" w:cs="Times"/>
          <w:sz w:val="28"/>
          <w:szCs w:val="28"/>
        </w:rPr>
        <w:t>Description: Description is optional but if they want to mention any validation or request about something they can write there.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469" w:after="120" w:line="240" w:lineRule="auto"/>
        <w:ind w:left="539"/>
        <w:rPr>
          <w:rFonts w:ascii="Times" w:hAnsi="Times" w:eastAsia="Times" w:cs="Times"/>
          <w:sz w:val="28"/>
          <w:szCs w:val="28"/>
        </w:rPr>
      </w:pPr>
    </w:p>
    <w:p>
      <w:pPr>
        <w:rPr>
          <w:rFonts w:ascii="Times" w:hAnsi="Times" w:eastAsia="Times" w:cs="Times"/>
          <w:b/>
          <w:i/>
          <w:sz w:val="44"/>
          <w:szCs w:val="56"/>
          <w:u w:val="single"/>
        </w:rPr>
      </w:pPr>
      <w:r>
        <w:rPr>
          <w:rFonts w:ascii="Times" w:hAnsi="Times" w:eastAsia="Times" w:cs="Times"/>
          <w:b/>
          <w:i/>
          <w:sz w:val="44"/>
          <w:szCs w:val="56"/>
          <w:u w:val="single"/>
        </w:rPr>
        <w:br w:type="page"/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left="2035" w:right="484" w:firstLine="125"/>
        <w:rPr>
          <w:rFonts w:ascii="Times" w:hAnsi="Times" w:eastAsia="Times" w:cs="Times"/>
          <w:b/>
          <w:i/>
          <w:color w:val="000000"/>
          <w:sz w:val="48"/>
          <w:szCs w:val="48"/>
          <w:u w:val="single"/>
        </w:rPr>
      </w:pPr>
      <w:r>
        <w:rPr>
          <w:rFonts w:ascii="Times" w:hAnsi="Times" w:eastAsia="Times" w:cs="Times"/>
          <w:b/>
          <w:i/>
          <w:sz w:val="48"/>
          <w:szCs w:val="48"/>
          <w:u w:val="single"/>
        </w:rPr>
        <w:t>Code of</w:t>
      </w:r>
      <w:r>
        <w:rPr>
          <w:rFonts w:ascii="Times" w:hAnsi="Times" w:eastAsia="Times" w:cs="Times"/>
          <w:b/>
          <w:i/>
          <w:color w:val="000000"/>
          <w:sz w:val="48"/>
          <w:szCs w:val="48"/>
          <w:u w:val="single"/>
        </w:rPr>
        <w:t xml:space="preserve"> Visit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right="484"/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  <w:r>
        <w:drawing>
          <wp:inline distT="0" distB="0" distL="0" distR="0">
            <wp:extent cx="5879465" cy="3462020"/>
            <wp:effectExtent l="0" t="0" r="0" b="0"/>
            <wp:docPr id="39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image51.png"/>
                    <pic:cNvPicPr preferRelativeResize="0"/>
                  </pic:nvPicPr>
                  <pic:blipFill>
                    <a:blip r:embed="rId48"/>
                    <a:srcRect l="5758" t="12938" r="10588" b="10775"/>
                    <a:stretch>
                      <a:fillRect/>
                    </a:stretch>
                  </pic:blipFill>
                  <pic:spPr>
                    <a:xfrm>
                      <a:off x="0" y="0"/>
                      <a:ext cx="5879787" cy="346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right="484"/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  <w:r>
        <w:drawing>
          <wp:inline distT="0" distB="0" distL="0" distR="0">
            <wp:extent cx="5937885" cy="3589020"/>
            <wp:effectExtent l="0" t="0" r="0" b="0"/>
            <wp:docPr id="396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47.png"/>
                    <pic:cNvPicPr preferRelativeResize="0"/>
                  </pic:nvPicPr>
                  <pic:blipFill>
                    <a:blip r:embed="rId49"/>
                    <a:srcRect l="6215" t="15365" r="12391" b="36919"/>
                    <a:stretch>
                      <a:fillRect/>
                    </a:stretch>
                  </pic:blipFill>
                  <pic:spPr>
                    <a:xfrm>
                      <a:off x="0" y="0"/>
                      <a:ext cx="5938332" cy="358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469" w:after="120" w:line="240" w:lineRule="auto"/>
        <w:ind w:left="539"/>
        <w:rPr>
          <w:rFonts w:ascii="Times" w:hAnsi="Times" w:eastAsia="Times" w:cs="Times"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line="229" w:lineRule="auto"/>
        <w:ind w:right="484"/>
        <w:rPr>
          <w:rFonts w:ascii="Times" w:hAnsi="Times" w:eastAsia="Times" w:cs="Times"/>
          <w:i/>
          <w:color w:val="000000"/>
          <w:sz w:val="28"/>
          <w:szCs w:val="28"/>
        </w:rPr>
      </w:pPr>
    </w:p>
    <w:p>
      <w:pPr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Questions About Aquarium (</w:t>
      </w:r>
      <w:r>
        <w:rPr>
          <w:rFonts w:ascii="Times" w:hAnsi="Times" w:eastAsia="Times" w:cs="Times"/>
          <w:b/>
          <w:i/>
          <w:color w:val="548DD4"/>
          <w:sz w:val="28"/>
          <w:szCs w:val="28"/>
          <w:u w:val="single"/>
        </w:rPr>
        <w:t>index (1).html</w:t>
      </w: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):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45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45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hAnsi="Times" w:eastAsia="Times" w:cs="Times"/>
          <w:color w:val="808080"/>
          <w:sz w:val="28"/>
          <w:szCs w:val="28"/>
        </w:rPr>
        <w:drawing>
          <wp:inline distT="114300" distB="114300" distL="114300" distR="114300">
            <wp:extent cx="5701030" cy="2421255"/>
            <wp:effectExtent l="19050" t="19050" r="19050" b="19050"/>
            <wp:docPr id="39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5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1330" cy="2421715"/>
                    </a:xfrm>
                    <a:prstGeom prst="rect">
                      <a:avLst/>
                    </a:prstGeom>
                    <a:ln w="190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left="2160" w:right="484" w:firstLine="720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  <w:t>Figure 12: Questions about Aquarium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right="484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hAnsi="Times" w:eastAsia="Times" w:cs="Times"/>
          <w:color w:val="808080"/>
          <w:sz w:val="28"/>
          <w:szCs w:val="28"/>
        </w:rPr>
        <w:t>If any client has any query about our marine aquarium so they can have solutions over here.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left="2035" w:right="484" w:firstLine="125"/>
        <w:rPr>
          <w:rFonts w:ascii="Times" w:hAnsi="Times" w:eastAsia="Times" w:cs="Times"/>
          <w:b/>
          <w:i/>
          <w:color w:val="000000"/>
          <w:sz w:val="48"/>
          <w:szCs w:val="48"/>
          <w:u w:val="single"/>
        </w:rPr>
      </w:pPr>
      <w:r>
        <w:rPr>
          <w:rFonts w:ascii="Times" w:hAnsi="Times" w:eastAsia="Times" w:cs="Times"/>
          <w:b/>
          <w:i/>
          <w:sz w:val="48"/>
          <w:szCs w:val="48"/>
          <w:u w:val="single"/>
        </w:rPr>
        <w:t>Code of</w:t>
      </w:r>
      <w:r>
        <w:rPr>
          <w:rFonts w:ascii="Times" w:hAnsi="Times" w:eastAsia="Times" w:cs="Times"/>
          <w:b/>
          <w:i/>
          <w:color w:val="000000"/>
          <w:sz w:val="48"/>
          <w:szCs w:val="48"/>
          <w:u w:val="single"/>
        </w:rPr>
        <w:t xml:space="preserve"> Questions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right="484"/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  <w:r>
        <w:drawing>
          <wp:inline distT="0" distB="0" distL="0" distR="0">
            <wp:extent cx="5553075" cy="1914525"/>
            <wp:effectExtent l="0" t="0" r="9525" b="9525"/>
            <wp:docPr id="39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48.png"/>
                    <pic:cNvPicPr preferRelativeResize="0"/>
                  </pic:nvPicPr>
                  <pic:blipFill>
                    <a:blip r:embed="rId51"/>
                    <a:srcRect l="5606" t="11861" r="9679" b="8342"/>
                    <a:stretch>
                      <a:fillRect/>
                    </a:stretch>
                  </pic:blipFill>
                  <pic:spPr>
                    <a:xfrm>
                      <a:off x="0" y="0"/>
                      <a:ext cx="5554401" cy="191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right="484"/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  <w:r>
        <w:drawing>
          <wp:inline distT="0" distB="0" distL="0" distR="0">
            <wp:extent cx="5562600" cy="1581150"/>
            <wp:effectExtent l="0" t="0" r="0" b="0"/>
            <wp:docPr id="39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image52.png"/>
                    <pic:cNvPicPr preferRelativeResize="0"/>
                  </pic:nvPicPr>
                  <pic:blipFill>
                    <a:blip r:embed="rId52"/>
                    <a:srcRect l="4548" t="14285" r="9335" b="60104"/>
                    <a:stretch>
                      <a:fillRect/>
                    </a:stretch>
                  </pic:blipFill>
                  <pic:spPr>
                    <a:xfrm>
                      <a:off x="0" y="0"/>
                      <a:ext cx="5564596" cy="158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right="484"/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</w:p>
    <w:p>
      <w:pPr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Contact (</w:t>
      </w:r>
      <w:r>
        <w:rPr>
          <w:rFonts w:ascii="Times" w:hAnsi="Times" w:eastAsia="Times" w:cs="Times"/>
          <w:b/>
          <w:i/>
          <w:color w:val="548DD4"/>
          <w:sz w:val="28"/>
          <w:szCs w:val="28"/>
          <w:u w:val="single"/>
        </w:rPr>
        <w:t>index (1).html</w:t>
      </w: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):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45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right="484"/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  <w:sdt>
        <w:sdtPr>
          <w:tag w:val="goog_rdk_1"/>
          <w:id w:val="138086006"/>
        </w:sdtPr>
        <w:sdtContent>
          <w:ins w:id="0" w:author="asp" w:date="2022-02-01T13:15:00Z">
            <w:r>
              <w:rPr>
                <w:rFonts w:ascii="Times" w:hAnsi="Times" w:eastAsia="Times" w:cs="Times"/>
                <w:i/>
                <w:sz w:val="28"/>
                <w:szCs w:val="28"/>
              </w:rPr>
              <w:drawing>
                <wp:inline distT="114300" distB="114300" distL="114300" distR="114300">
                  <wp:extent cx="6323965" cy="4458335"/>
                  <wp:effectExtent l="19050" t="19050" r="19050" b="19050"/>
                  <wp:docPr id="387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7" name="image46.png"/>
                          <pic:cNvPicPr preferRelativeResize="0"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439" cy="4458682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ins>
        </w:sdtContent>
      </w:sdt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left="2160" w:right="484" w:firstLine="720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  <w:t>Figure 13: Contact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63" w:after="120" w:line="240" w:lineRule="auto"/>
        <w:rPr>
          <w:rFonts w:ascii="Times" w:hAnsi="Times" w:eastAsia="Times" w:cs="Times"/>
          <w:i/>
          <w:sz w:val="28"/>
          <w:szCs w:val="28"/>
        </w:rPr>
      </w:pPr>
      <w:r>
        <w:rPr>
          <w:rFonts w:ascii="Times" w:hAnsi="Times" w:eastAsia="Times" w:cs="Times"/>
          <w:i/>
          <w:sz w:val="28"/>
          <w:szCs w:val="28"/>
        </w:rPr>
        <w:t xml:space="preserve">In our contact section we have given location map for the ease of the people 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63" w:after="120" w:line="240" w:lineRule="auto"/>
        <w:rPr>
          <w:rFonts w:ascii="Times" w:hAnsi="Times" w:eastAsia="Times" w:cs="Times"/>
          <w:i/>
          <w:sz w:val="28"/>
          <w:szCs w:val="28"/>
        </w:rPr>
      </w:pPr>
      <w:r>
        <w:rPr>
          <w:rFonts w:ascii="Times" w:hAnsi="Times" w:eastAsia="Times" w:cs="Times"/>
          <w:i/>
          <w:sz w:val="28"/>
          <w:szCs w:val="28"/>
        </w:rPr>
        <w:t>Email id and phone number for contacting in case of any problem.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right="484"/>
        <w:rPr>
          <w:rFonts w:ascii="Times" w:hAnsi="Times" w:eastAsia="Times" w:cs="Times"/>
          <w:i/>
          <w:color w:val="000000"/>
          <w:sz w:val="36"/>
          <w:szCs w:val="36"/>
        </w:rPr>
      </w:pPr>
      <w:r>
        <w:rPr>
          <w:rFonts w:ascii="Times" w:hAnsi="Times" w:eastAsia="Times" w:cs="Times"/>
          <w:i/>
          <w:color w:val="000000"/>
          <w:sz w:val="36"/>
          <w:szCs w:val="36"/>
        </w:rPr>
        <w:t>Feedback Form: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63" w:after="120" w:line="240" w:lineRule="auto"/>
        <w:rPr>
          <w:rFonts w:ascii="Times" w:hAnsi="Times" w:eastAsia="Times" w:cs="Times"/>
          <w:i/>
          <w:sz w:val="28"/>
          <w:szCs w:val="28"/>
        </w:rPr>
      </w:pPr>
      <w:r>
        <w:rPr>
          <w:rFonts w:ascii="Times" w:hAnsi="Times" w:eastAsia="Times" w:cs="Times"/>
          <w:i/>
          <w:sz w:val="28"/>
          <w:szCs w:val="28"/>
        </w:rPr>
        <w:t>To know the response of the people our team has given feedback page for the ideas and feedback of the people.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63" w:after="120" w:line="240" w:lineRule="auto"/>
        <w:rPr>
          <w:rFonts w:ascii="Times" w:hAnsi="Times" w:eastAsia="Times" w:cs="Times"/>
          <w:i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63" w:after="120" w:line="240" w:lineRule="auto"/>
        <w:rPr>
          <w:rFonts w:ascii="Times" w:hAnsi="Times" w:eastAsia="Times" w:cs="Times"/>
          <w:i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63" w:after="120" w:line="240" w:lineRule="auto"/>
        <w:rPr>
          <w:rFonts w:ascii="Times" w:hAnsi="Times" w:eastAsia="Times" w:cs="Times"/>
          <w:i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63" w:after="120" w:line="240" w:lineRule="auto"/>
        <w:rPr>
          <w:rFonts w:ascii="Times" w:hAnsi="Times" w:eastAsia="Times" w:cs="Times"/>
          <w:i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right="484"/>
        <w:rPr>
          <w:rFonts w:ascii="Times" w:hAnsi="Times" w:eastAsia="Times" w:cs="Times"/>
          <w:i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right="484"/>
        <w:rPr>
          <w:rFonts w:ascii="Times" w:hAnsi="Times" w:eastAsia="Times" w:cs="Times"/>
          <w:b/>
          <w:i/>
          <w:color w:val="000000"/>
          <w:sz w:val="48"/>
          <w:szCs w:val="48"/>
          <w:u w:val="single"/>
        </w:rPr>
      </w:pPr>
      <w:r>
        <w:rPr>
          <w:rFonts w:ascii="Times" w:hAnsi="Times" w:eastAsia="Times" w:cs="Times"/>
          <w:b/>
          <w:i/>
          <w:sz w:val="48"/>
          <w:szCs w:val="48"/>
          <w:u w:val="single"/>
        </w:rPr>
        <w:t>Code of</w:t>
      </w:r>
      <w:r>
        <w:rPr>
          <w:rFonts w:ascii="Times" w:hAnsi="Times" w:eastAsia="Times" w:cs="Times"/>
          <w:b/>
          <w:i/>
          <w:color w:val="000000"/>
          <w:sz w:val="48"/>
          <w:szCs w:val="48"/>
          <w:u w:val="single"/>
        </w:rPr>
        <w:t xml:space="preserve"> Contact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right="484"/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  <w:r>
        <w:drawing>
          <wp:inline distT="0" distB="0" distL="0" distR="0">
            <wp:extent cx="6189980" cy="3732530"/>
            <wp:effectExtent l="0" t="0" r="0" b="0"/>
            <wp:docPr id="37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image27.png"/>
                    <pic:cNvPicPr preferRelativeResize="0"/>
                  </pic:nvPicPr>
                  <pic:blipFill>
                    <a:blip r:embed="rId54"/>
                    <a:srcRect l="5247" t="10236" r="10806" b="16593"/>
                    <a:stretch>
                      <a:fillRect/>
                    </a:stretch>
                  </pic:blipFill>
                  <pic:spPr>
                    <a:xfrm>
                      <a:off x="0" y="0"/>
                      <a:ext cx="6190410" cy="373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right="484"/>
        <w:rPr>
          <w:rFonts w:ascii="Times" w:hAnsi="Times" w:eastAsia="Times" w:cs="Times"/>
          <w:b/>
          <w:i/>
          <w:color w:val="000000"/>
          <w:sz w:val="56"/>
          <w:szCs w:val="56"/>
          <w:u w:val="single"/>
        </w:rPr>
      </w:pPr>
      <w:r>
        <w:drawing>
          <wp:inline distT="0" distB="0" distL="0" distR="0">
            <wp:extent cx="6129655" cy="3846830"/>
            <wp:effectExtent l="0" t="0" r="4445" b="1270"/>
            <wp:docPr id="37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image35.png"/>
                    <pic:cNvPicPr preferRelativeResize="0"/>
                  </pic:nvPicPr>
                  <pic:blipFill>
                    <a:blip r:embed="rId55"/>
                    <a:srcRect l="6092" t="13550" r="18254" b="36162"/>
                    <a:stretch>
                      <a:fillRect/>
                    </a:stretch>
                  </pic:blipFill>
                  <pic:spPr>
                    <a:xfrm>
                      <a:off x="0" y="0"/>
                      <a:ext cx="6129760" cy="384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63" w:after="120" w:line="240" w:lineRule="auto"/>
        <w:rPr>
          <w:rFonts w:ascii="Times" w:hAnsi="Times" w:eastAsia="Times" w:cs="Times"/>
          <w:i/>
          <w:sz w:val="28"/>
          <w:szCs w:val="28"/>
        </w:rPr>
      </w:pPr>
    </w:p>
    <w:p>
      <w:pPr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07" w:line="240" w:lineRule="auto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Inner Page(</w:t>
      </w:r>
      <w:r>
        <w:rPr>
          <w:rFonts w:ascii="Times" w:hAnsi="Times" w:eastAsia="Times" w:cs="Times"/>
          <w:b/>
          <w:i/>
          <w:color w:val="548DD4"/>
          <w:sz w:val="28"/>
          <w:szCs w:val="28"/>
          <w:u w:val="single"/>
        </w:rPr>
        <w:t>inner.html</w:t>
      </w:r>
      <w:r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  <w:t>):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450"/>
        <w:rPr>
          <w:rFonts w:ascii="Times" w:hAnsi="Times" w:eastAsia="Times" w:cs="Times"/>
          <w:b/>
          <w:i/>
          <w:color w:val="000000"/>
          <w:sz w:val="28"/>
          <w:szCs w:val="28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63" w:after="120" w:line="240" w:lineRule="auto"/>
        <w:rPr>
          <w:rFonts w:ascii="Times" w:hAnsi="Times" w:eastAsia="Times" w:cs="Times"/>
          <w:i/>
          <w:sz w:val="28"/>
          <w:szCs w:val="28"/>
        </w:rPr>
      </w:pPr>
      <w:sdt>
        <w:sdtPr>
          <w:tag w:val="goog_rdk_3"/>
          <w:id w:val="442194616"/>
        </w:sdtPr>
        <w:sdtContent/>
      </w:sdt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63" w:after="120" w:line="240" w:lineRule="auto"/>
        <w:rPr>
          <w:rFonts w:ascii="Times" w:hAnsi="Times" w:eastAsia="Times" w:cs="Times"/>
          <w:i/>
          <w:sz w:val="28"/>
          <w:szCs w:val="28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65" w:after="120" w:line="229" w:lineRule="auto"/>
        <w:ind w:left="2160" w:right="484" w:firstLine="720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  <w:t>Figure 14: Footer</w:t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457" w:line="240" w:lineRule="auto"/>
        <w:ind w:left="720"/>
        <w:rPr>
          <w:rFonts w:ascii="Times" w:hAnsi="Times" w:eastAsia="Times" w:cs="Times"/>
          <w:sz w:val="28"/>
          <w:szCs w:val="28"/>
        </w:rPr>
      </w:pPr>
      <w:r>
        <w:rPr>
          <w:rFonts w:ascii="Times" w:hAnsi="Times" w:eastAsia="Times" w:cs="Times"/>
          <w:sz w:val="32"/>
          <w:szCs w:val="32"/>
        </w:rPr>
        <w:t>We have given some water bubbles animations in footer to make our website more relaxing.</w:t>
      </w:r>
      <w:r>
        <w:rPr>
          <w:rFonts w:ascii="Times" w:hAnsi="Times" w:eastAsia="Times" w:cs="Times"/>
          <w:sz w:val="28"/>
          <w:szCs w:val="28"/>
        </w:rPr>
        <w:t xml:space="preserve"> Copyrights are given in the end of the website and effects of Facebook Instagram and twitter are also mentioned for making the website attractive</w:t>
      </w:r>
      <w:r>
        <w:drawing>
          <wp:anchor distT="19050" distB="19050" distL="19050" distR="19050" simplePos="0" relativeHeight="251661312" behindDoc="0" locked="0" layoutInCell="1" allowOverlap="1">
            <wp:simplePos x="0" y="0"/>
            <wp:positionH relativeFrom="column">
              <wp:posOffset>-553085</wp:posOffset>
            </wp:positionH>
            <wp:positionV relativeFrom="paragraph">
              <wp:posOffset>600075</wp:posOffset>
            </wp:positionV>
            <wp:extent cx="806450" cy="382270"/>
            <wp:effectExtent l="0" t="0" r="0" b="0"/>
            <wp:wrapSquare wrapText="bothSides"/>
            <wp:docPr id="34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6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6196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62336" behindDoc="0" locked="0" layoutInCell="1" allowOverlap="1">
            <wp:simplePos x="0" y="0"/>
            <wp:positionH relativeFrom="column">
              <wp:posOffset>-553085</wp:posOffset>
            </wp:positionH>
            <wp:positionV relativeFrom="paragraph">
              <wp:posOffset>600075</wp:posOffset>
            </wp:positionV>
            <wp:extent cx="806450" cy="384175"/>
            <wp:effectExtent l="0" t="0" r="0" b="0"/>
            <wp:wrapSquare wrapText="bothSides"/>
            <wp:docPr id="38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3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6196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63360" behindDoc="0" locked="0" layoutInCell="1" allowOverlap="1">
            <wp:simplePos x="0" y="0"/>
            <wp:positionH relativeFrom="column">
              <wp:posOffset>2123440</wp:posOffset>
            </wp:positionH>
            <wp:positionV relativeFrom="paragraph">
              <wp:posOffset>6117590</wp:posOffset>
            </wp:positionV>
            <wp:extent cx="2200910" cy="182880"/>
            <wp:effectExtent l="0" t="0" r="0" b="0"/>
            <wp:wrapSquare wrapText="bothSides"/>
            <wp:docPr id="38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image3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0656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64384" behindDoc="0" locked="0" layoutInCell="1" allowOverlap="1">
            <wp:simplePos x="0" y="0"/>
            <wp:positionH relativeFrom="column">
              <wp:posOffset>1847850</wp:posOffset>
            </wp:positionH>
            <wp:positionV relativeFrom="paragraph">
              <wp:posOffset>6543040</wp:posOffset>
            </wp:positionV>
            <wp:extent cx="774065" cy="176530"/>
            <wp:effectExtent l="0" t="0" r="0" b="0"/>
            <wp:wrapSquare wrapText="bothSides"/>
            <wp:docPr id="445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image8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4192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65408" behindDoc="0" locked="0" layoutInCell="1" allowOverlap="1">
            <wp:simplePos x="0" y="0"/>
            <wp:positionH relativeFrom="column">
              <wp:posOffset>1978660</wp:posOffset>
            </wp:positionH>
            <wp:positionV relativeFrom="paragraph">
              <wp:posOffset>3563620</wp:posOffset>
            </wp:positionV>
            <wp:extent cx="2487295" cy="182880"/>
            <wp:effectExtent l="0" t="0" r="0" b="0"/>
            <wp:wrapSquare wrapText="bothSides"/>
            <wp:docPr id="40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59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7168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66432" behindDoc="0" locked="0" layoutInCell="1" allowOverlap="1">
            <wp:simplePos x="0" y="0"/>
            <wp:positionH relativeFrom="column">
              <wp:posOffset>1274445</wp:posOffset>
            </wp:positionH>
            <wp:positionV relativeFrom="paragraph">
              <wp:posOffset>2226945</wp:posOffset>
            </wp:positionV>
            <wp:extent cx="3694430" cy="198120"/>
            <wp:effectExtent l="0" t="0" r="0" b="0"/>
            <wp:wrapSquare wrapText="bothSides"/>
            <wp:docPr id="38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30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4176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9050" distB="19050" distL="19050" distR="19050" simplePos="0" relativeHeight="251667456" behindDoc="0" locked="0" layoutInCell="1" allowOverlap="1">
            <wp:simplePos x="0" y="0"/>
            <wp:positionH relativeFrom="column">
              <wp:posOffset>1268730</wp:posOffset>
            </wp:positionH>
            <wp:positionV relativeFrom="paragraph">
              <wp:posOffset>2257425</wp:posOffset>
            </wp:positionV>
            <wp:extent cx="3696970" cy="181610"/>
            <wp:effectExtent l="0" t="0" r="0" b="0"/>
            <wp:wrapSquare wrapText="bothSides"/>
            <wp:docPr id="416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70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7224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  <w:br w:type="page"/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457" w:line="240" w:lineRule="auto"/>
        <w:ind w:left="720"/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720"/>
        <w:rPr>
          <w:rFonts w:ascii="Times" w:hAnsi="Times" w:eastAsia="Times" w:cs="Times"/>
          <w:sz w:val="32"/>
          <w:szCs w:val="32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ind w:left="720"/>
        <w:rPr>
          <w:rFonts w:ascii="Times" w:hAnsi="Times" w:eastAsia="Times" w:cs="Times"/>
          <w:sz w:val="32"/>
          <w:szCs w:val="32"/>
        </w:rPr>
      </w:pPr>
    </w:p>
    <w:sectPr>
      <w:headerReference r:id="rId5" w:type="default"/>
      <w:pgSz w:w="12240" w:h="15840"/>
      <w:pgMar w:top="616" w:right="645" w:bottom="511" w:left="544" w:header="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Times">
    <w:altName w:val="Times New Roman"/>
    <w:panose1 w:val="02020603050405020304"/>
    <w:charset w:val="00"/>
    <w:family w:val="roman"/>
    <w:pitch w:val="default"/>
    <w:sig w:usb0="00000000" w:usb1="00000000" w:usb2="00000009" w:usb3="00000000" w:csb0="000001FF" w:csb1="00000000"/>
  </w:font>
  <w:font w:name="Noto Sans Symbols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244620829"/>
      <w:docPartObj>
        <w:docPartGallery w:val="AutoText"/>
      </w:docPartObj>
    </w:sdtPr>
    <w:sdtEndPr>
      <w:rPr>
        <w:rFonts w:ascii="Times New Roman" w:hAnsi="Times New Roman" w:cs="Times New Roman"/>
        <w:b/>
        <w:bCs/>
        <w:color w:val="1F497D" w:themeColor="text2"/>
        <w:sz w:val="28"/>
        <w:szCs w:val="28"/>
        <w14:textFill>
          <w14:solidFill>
            <w14:schemeClr w14:val="tx2"/>
          </w14:solidFill>
        </w14:textFill>
      </w:rPr>
    </w:sdtEndPr>
    <w:sdtContent>
      <w:p>
        <w:pPr>
          <w:pStyle w:val="12"/>
          <w:tabs>
            <w:tab w:val="center" w:pos="5525"/>
            <w:tab w:val="left" w:pos="7091"/>
          </w:tabs>
        </w:pPr>
        <w:r>
          <w:tab/>
        </w:r>
        <w:r>
          <w:tab/>
        </w:r>
        <w:r>
          <w:tab/>
        </w:r>
      </w:p>
      <w:p>
        <w:pPr>
          <w:pStyle w:val="12"/>
          <w:jc w:val="center"/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  <w14:textFill>
              <w14:solidFill>
                <w14:schemeClr w14:val="tx2"/>
              </w14:solidFill>
            </w14:textFill>
          </w:rPr>
        </w:pPr>
      </w:p>
      <w:p>
        <w:pPr>
          <w:pStyle w:val="12"/>
          <w:jc w:val="center"/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  <w14:textFill>
              <w14:solidFill>
                <w14:schemeClr w14:val="tx2"/>
              </w14:solidFill>
            </w14:textFill>
          </w:rPr>
        </w:pP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  <w14:textFill>
              <w14:solidFill>
                <w14:schemeClr w14:val="tx2"/>
              </w14:solidFill>
            </w14:textFill>
          </w:rPr>
          <w:fldChar w:fldCharType="begin"/>
        </w: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  <w14:textFill>
              <w14:solidFill>
                <w14:schemeClr w14:val="tx2"/>
              </w14:solidFill>
            </w14:textFill>
          </w:rPr>
          <w:instrText xml:space="preserve"> PAGE   \* MERGEFORMAT </w:instrText>
        </w: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  <w14:textFill>
              <w14:solidFill>
                <w14:schemeClr w14:val="tx2"/>
              </w14:solidFill>
            </w14:textFill>
          </w:rPr>
          <w:fldChar w:fldCharType="separate"/>
        </w: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  <w14:textFill>
              <w14:solidFill>
                <w14:schemeClr w14:val="tx2"/>
              </w14:solidFill>
            </w14:textFill>
          </w:rPr>
          <w:t>2</w:t>
        </w: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  <w14:textFill>
              <w14:solidFill>
                <w14:schemeClr w14:val="tx2"/>
              </w14:solidFill>
            </w14:textFill>
          </w:rPr>
          <w:fldChar w:fldCharType="end"/>
        </w: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  <w14:textFill>
              <w14:solidFill>
                <w14:schemeClr w14:val="tx2"/>
              </w14:solidFill>
            </w14:textFill>
          </w:rPr>
          <w:t xml:space="preserve">       eProject: Nexus Aquarium</w:t>
        </w:r>
      </w:p>
      <w:p>
        <w:pPr>
          <w:pStyle w:val="12"/>
          <w:jc w:val="center"/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  <w14:textFill>
              <w14:solidFill>
                <w14:schemeClr w14:val="tx2"/>
              </w14:solidFill>
            </w14:textFill>
          </w:rPr>
        </w:pPr>
      </w:p>
    </w:sdtContent>
  </w:sdt>
  <w:p>
    <w:pPr>
      <w:pStyle w:val="12"/>
    </w:pPr>
  </w:p>
  <w:p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35F0D95"/>
    <w:multiLevelType w:val="multilevel"/>
    <w:tmpl w:val="035F0D95"/>
    <w:lvl w:ilvl="0" w:tentative="0">
      <w:start w:val="1"/>
      <w:numFmt w:val="bullet"/>
      <w:lvlText w:val="●"/>
      <w:lvlJc w:val="left"/>
      <w:pPr>
        <w:ind w:left="90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●"/>
      <w:lvlJc w:val="left"/>
      <w:pPr>
        <w:ind w:left="1620" w:hanging="360"/>
      </w:pPr>
      <w:rPr>
        <w:rFonts w:ascii="Noto Sans Symbols" w:hAnsi="Noto Sans Symbols" w:eastAsia="Noto Sans Symbols" w:cs="Noto Sans Symbols"/>
      </w:rPr>
    </w:lvl>
    <w:lvl w:ilvl="2" w:tentative="0">
      <w:start w:val="1"/>
      <w:numFmt w:val="bullet"/>
      <w:lvlText w:val="●"/>
      <w:lvlJc w:val="left"/>
      <w:pPr>
        <w:ind w:left="234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306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●"/>
      <w:lvlJc w:val="left"/>
      <w:pPr>
        <w:ind w:left="3780" w:hanging="360"/>
      </w:pPr>
      <w:rPr>
        <w:rFonts w:ascii="Noto Sans Symbols" w:hAnsi="Noto Sans Symbols" w:eastAsia="Noto Sans Symbols" w:cs="Noto Sans Symbols"/>
      </w:rPr>
    </w:lvl>
    <w:lvl w:ilvl="5" w:tentative="0">
      <w:start w:val="1"/>
      <w:numFmt w:val="bullet"/>
      <w:lvlText w:val="●"/>
      <w:lvlJc w:val="left"/>
      <w:pPr>
        <w:ind w:left="450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22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●"/>
      <w:lvlJc w:val="left"/>
      <w:pPr>
        <w:ind w:left="5940" w:hanging="360"/>
      </w:pPr>
      <w:rPr>
        <w:rFonts w:ascii="Noto Sans Symbols" w:hAnsi="Noto Sans Symbols" w:eastAsia="Noto Sans Symbols" w:cs="Noto Sans Symbols"/>
      </w:rPr>
    </w:lvl>
    <w:lvl w:ilvl="8" w:tentative="0">
      <w:start w:val="1"/>
      <w:numFmt w:val="bullet"/>
      <w:lvlText w:val="●"/>
      <w:lvlJc w:val="left"/>
      <w:pPr>
        <w:ind w:left="6660" w:hanging="360"/>
      </w:pPr>
      <w:rPr>
        <w:rFonts w:ascii="Noto Sans Symbols" w:hAnsi="Noto Sans Symbols" w:eastAsia="Noto Sans Symbols" w:cs="Noto Sans Symbols"/>
      </w:rPr>
    </w:lvl>
  </w:abstractNum>
  <w:abstractNum w:abstractNumId="1">
    <w:nsid w:val="043353FB"/>
    <w:multiLevelType w:val="multilevel"/>
    <w:tmpl w:val="043353FB"/>
    <w:lvl w:ilvl="0" w:tentative="0">
      <w:start w:val="1"/>
      <w:numFmt w:val="decimal"/>
      <w:lvlText w:val="%1."/>
      <w:lvlJc w:val="left"/>
      <w:pPr>
        <w:ind w:left="450" w:hanging="360"/>
      </w:pPr>
    </w:lvl>
    <w:lvl w:ilvl="1" w:tentative="0">
      <w:start w:val="1"/>
      <w:numFmt w:val="lowerLetter"/>
      <w:lvlText w:val="%2."/>
      <w:lvlJc w:val="left"/>
      <w:pPr>
        <w:ind w:left="1286" w:hanging="360"/>
      </w:pPr>
    </w:lvl>
    <w:lvl w:ilvl="2" w:tentative="0">
      <w:start w:val="1"/>
      <w:numFmt w:val="lowerRoman"/>
      <w:lvlText w:val="%3."/>
      <w:lvlJc w:val="right"/>
      <w:pPr>
        <w:ind w:left="2006" w:hanging="180"/>
      </w:pPr>
    </w:lvl>
    <w:lvl w:ilvl="3" w:tentative="0">
      <w:start w:val="1"/>
      <w:numFmt w:val="decimal"/>
      <w:lvlText w:val="%4."/>
      <w:lvlJc w:val="left"/>
      <w:pPr>
        <w:ind w:left="2726" w:hanging="360"/>
      </w:pPr>
    </w:lvl>
    <w:lvl w:ilvl="4" w:tentative="0">
      <w:start w:val="1"/>
      <w:numFmt w:val="lowerLetter"/>
      <w:lvlText w:val="%5."/>
      <w:lvlJc w:val="left"/>
      <w:pPr>
        <w:ind w:left="3446" w:hanging="360"/>
      </w:pPr>
    </w:lvl>
    <w:lvl w:ilvl="5" w:tentative="0">
      <w:start w:val="1"/>
      <w:numFmt w:val="lowerRoman"/>
      <w:lvlText w:val="%6."/>
      <w:lvlJc w:val="right"/>
      <w:pPr>
        <w:ind w:left="4166" w:hanging="180"/>
      </w:pPr>
    </w:lvl>
    <w:lvl w:ilvl="6" w:tentative="0">
      <w:start w:val="1"/>
      <w:numFmt w:val="decimal"/>
      <w:lvlText w:val="%7."/>
      <w:lvlJc w:val="left"/>
      <w:pPr>
        <w:ind w:left="4886" w:hanging="360"/>
      </w:pPr>
    </w:lvl>
    <w:lvl w:ilvl="7" w:tentative="0">
      <w:start w:val="1"/>
      <w:numFmt w:val="lowerLetter"/>
      <w:lvlText w:val="%8."/>
      <w:lvlJc w:val="left"/>
      <w:pPr>
        <w:ind w:left="5606" w:hanging="360"/>
      </w:pPr>
    </w:lvl>
    <w:lvl w:ilvl="8" w:tentative="0">
      <w:start w:val="1"/>
      <w:numFmt w:val="lowerRoman"/>
      <w:lvlText w:val="%9."/>
      <w:lvlJc w:val="right"/>
      <w:pPr>
        <w:ind w:left="6326" w:hanging="180"/>
      </w:pPr>
    </w:lvl>
  </w:abstractNum>
  <w:abstractNum w:abstractNumId="2">
    <w:nsid w:val="1DBB40D1"/>
    <w:multiLevelType w:val="multilevel"/>
    <w:tmpl w:val="1DBB40D1"/>
    <w:lvl w:ilvl="0" w:tentative="0">
      <w:start w:val="1"/>
      <w:numFmt w:val="bullet"/>
      <w:lvlText w:val="●"/>
      <w:lvlJc w:val="left"/>
      <w:pPr>
        <w:ind w:left="117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●"/>
      <w:lvlJc w:val="left"/>
      <w:pPr>
        <w:ind w:left="1440" w:hanging="360"/>
      </w:pPr>
      <w:rPr>
        <w:rFonts w:ascii="Noto Sans Symbols" w:hAnsi="Noto Sans Symbols" w:eastAsia="Noto Sans Symbols" w:cs="Noto Sans Symbols"/>
      </w:rPr>
    </w:lvl>
    <w:lvl w:ilvl="2" w:tentative="0">
      <w:start w:val="1"/>
      <w:numFmt w:val="bullet"/>
      <w:lvlText w:val="●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●"/>
      <w:lvlJc w:val="left"/>
      <w:pPr>
        <w:ind w:left="3600" w:hanging="360"/>
      </w:pPr>
      <w:rPr>
        <w:rFonts w:ascii="Noto Sans Symbols" w:hAnsi="Noto Sans Symbols" w:eastAsia="Noto Sans Symbols" w:cs="Noto Sans Symbols"/>
      </w:rPr>
    </w:lvl>
    <w:lvl w:ilvl="5" w:tentative="0">
      <w:start w:val="1"/>
      <w:numFmt w:val="bullet"/>
      <w:lvlText w:val="●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●"/>
      <w:lvlJc w:val="left"/>
      <w:pPr>
        <w:ind w:left="5760" w:hanging="360"/>
      </w:pPr>
      <w:rPr>
        <w:rFonts w:ascii="Noto Sans Symbols" w:hAnsi="Noto Sans Symbols" w:eastAsia="Noto Sans Symbols" w:cs="Noto Sans Symbols"/>
      </w:rPr>
    </w:lvl>
    <w:lvl w:ilvl="8" w:tentative="0">
      <w:start w:val="1"/>
      <w:numFmt w:val="bullet"/>
      <w:lvlText w:val="●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3">
    <w:nsid w:val="72B307DE"/>
    <w:multiLevelType w:val="multilevel"/>
    <w:tmpl w:val="72B307DE"/>
    <w:lvl w:ilvl="0" w:tentative="0">
      <w:start w:val="1"/>
      <w:numFmt w:val="bullet"/>
      <w:lvlText w:val="●"/>
      <w:lvlJc w:val="left"/>
      <w:pPr>
        <w:ind w:left="63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●"/>
      <w:lvlJc w:val="left"/>
      <w:pPr>
        <w:ind w:left="1350" w:hanging="360"/>
      </w:pPr>
      <w:rPr>
        <w:rFonts w:ascii="Noto Sans Symbols" w:hAnsi="Noto Sans Symbols" w:eastAsia="Noto Sans Symbols" w:cs="Noto Sans Symbols"/>
      </w:rPr>
    </w:lvl>
    <w:lvl w:ilvl="2" w:tentative="0">
      <w:start w:val="1"/>
      <w:numFmt w:val="bullet"/>
      <w:lvlText w:val="●"/>
      <w:lvlJc w:val="left"/>
      <w:pPr>
        <w:ind w:left="207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79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●"/>
      <w:lvlJc w:val="left"/>
      <w:pPr>
        <w:ind w:left="3510" w:hanging="360"/>
      </w:pPr>
      <w:rPr>
        <w:rFonts w:ascii="Noto Sans Symbols" w:hAnsi="Noto Sans Symbols" w:eastAsia="Noto Sans Symbols" w:cs="Noto Sans Symbols"/>
      </w:rPr>
    </w:lvl>
    <w:lvl w:ilvl="5" w:tentative="0">
      <w:start w:val="1"/>
      <w:numFmt w:val="bullet"/>
      <w:lvlText w:val="●"/>
      <w:lvlJc w:val="left"/>
      <w:pPr>
        <w:ind w:left="423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495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●"/>
      <w:lvlJc w:val="left"/>
      <w:pPr>
        <w:ind w:left="5670" w:hanging="360"/>
      </w:pPr>
      <w:rPr>
        <w:rFonts w:ascii="Noto Sans Symbols" w:hAnsi="Noto Sans Symbols" w:eastAsia="Noto Sans Symbols" w:cs="Noto Sans Symbols"/>
      </w:rPr>
    </w:lvl>
    <w:lvl w:ilvl="8" w:tentative="0">
      <w:start w:val="1"/>
      <w:numFmt w:val="bullet"/>
      <w:lvlText w:val="●"/>
      <w:lvlJc w:val="left"/>
      <w:pPr>
        <w:ind w:left="6390" w:hanging="360"/>
      </w:pPr>
      <w:rPr>
        <w:rFonts w:ascii="Noto Sans Symbols" w:hAnsi="Noto Sans Symbols" w:eastAsia="Noto Sans Symbols" w:cs="Noto Sans Symbols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asp">
    <w15:presenceInfo w15:providerId="AD" w15:userId="S-1-5-21-3985379720-896011338-3875669009-110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isplayBackgroundShape w:val="1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6887"/>
    <w:rsid w:val="00083A11"/>
    <w:rsid w:val="001B2C68"/>
    <w:rsid w:val="0025319E"/>
    <w:rsid w:val="002C57EF"/>
    <w:rsid w:val="0035567C"/>
    <w:rsid w:val="003F5FBB"/>
    <w:rsid w:val="00466887"/>
    <w:rsid w:val="00B468F6"/>
    <w:rsid w:val="00D110B0"/>
    <w:rsid w:val="00FC33B9"/>
    <w:rsid w:val="00FD1FF0"/>
    <w:rsid w:val="0D584246"/>
    <w:rsid w:val="2BC13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alloon Text"/>
    <w:basedOn w:val="1"/>
    <w:link w:val="18"/>
    <w:semiHidden/>
    <w:unhideWhenUsed/>
    <w:qFormat/>
    <w:uiPriority w:val="99"/>
    <w:pPr>
      <w:spacing w:line="240" w:lineRule="auto"/>
    </w:pPr>
    <w:rPr>
      <w:rFonts w:ascii="Segoe UI" w:hAnsi="Segoe UI" w:cs="Segoe UI"/>
      <w:sz w:val="18"/>
      <w:szCs w:val="18"/>
    </w:rPr>
  </w:style>
  <w:style w:type="paragraph" w:styleId="11">
    <w:name w:val="footer"/>
    <w:basedOn w:val="1"/>
    <w:link w:val="20"/>
    <w:unhideWhenUsed/>
    <w:qFormat/>
    <w:uiPriority w:val="99"/>
    <w:pPr>
      <w:tabs>
        <w:tab w:val="center" w:pos="4680"/>
        <w:tab w:val="right" w:pos="9360"/>
      </w:tabs>
      <w:spacing w:line="240" w:lineRule="auto"/>
    </w:pPr>
  </w:style>
  <w:style w:type="paragraph" w:styleId="12">
    <w:name w:val="header"/>
    <w:basedOn w:val="1"/>
    <w:link w:val="19"/>
    <w:unhideWhenUsed/>
    <w:qFormat/>
    <w:uiPriority w:val="99"/>
    <w:pPr>
      <w:tabs>
        <w:tab w:val="center" w:pos="4680"/>
        <w:tab w:val="right" w:pos="9360"/>
      </w:tabs>
      <w:spacing w:line="240" w:lineRule="auto"/>
    </w:p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4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table" w:customStyle="1" w:styleId="15">
    <w:name w:val="_Style 11"/>
    <w:basedOn w:val="9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16">
    <w:name w:val="List Paragraph"/>
    <w:basedOn w:val="1"/>
    <w:qFormat/>
    <w:uiPriority w:val="34"/>
    <w:pPr>
      <w:ind w:left="720"/>
      <w:contextualSpacing/>
    </w:pPr>
  </w:style>
  <w:style w:type="paragraph" w:styleId="17">
    <w:name w:val="No Spacing"/>
    <w:qFormat/>
    <w:uiPriority w:val="1"/>
    <w:pPr>
      <w:spacing w:line="240" w:lineRule="auto"/>
    </w:pPr>
    <w:rPr>
      <w:rFonts w:ascii="Arial" w:hAnsi="Arial" w:eastAsia="Arial" w:cs="Arial"/>
      <w:sz w:val="22"/>
      <w:szCs w:val="22"/>
      <w:lang w:val="en-US" w:eastAsia="en-US" w:bidi="ar-SA"/>
    </w:rPr>
  </w:style>
  <w:style w:type="character" w:customStyle="1" w:styleId="18">
    <w:name w:val="Balloon Text Char"/>
    <w:basedOn w:val="8"/>
    <w:link w:val="10"/>
    <w:semiHidden/>
    <w:qFormat/>
    <w:uiPriority w:val="99"/>
    <w:rPr>
      <w:rFonts w:ascii="Segoe UI" w:hAnsi="Segoe UI" w:cs="Segoe UI"/>
      <w:sz w:val="18"/>
      <w:szCs w:val="18"/>
    </w:rPr>
  </w:style>
  <w:style w:type="character" w:customStyle="1" w:styleId="19">
    <w:name w:val="Header Char"/>
    <w:basedOn w:val="8"/>
    <w:link w:val="12"/>
    <w:qFormat/>
    <w:uiPriority w:val="99"/>
  </w:style>
  <w:style w:type="character" w:customStyle="1" w:styleId="20">
    <w:name w:val="Footer Char"/>
    <w:basedOn w:val="8"/>
    <w:link w:val="11"/>
    <w:qFormat/>
    <w:uiPriority w:val="99"/>
  </w:style>
  <w:style w:type="table" w:customStyle="1" w:styleId="21">
    <w:name w:val="_Style 20"/>
    <w:basedOn w:val="9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6" Type="http://schemas.microsoft.com/office/2011/relationships/people" Target="people.xml"/><Relationship Id="rId65" Type="http://schemas.openxmlformats.org/officeDocument/2006/relationships/fontTable" Target="fontTable.xml"/><Relationship Id="rId64" Type="http://schemas.openxmlformats.org/officeDocument/2006/relationships/customXml" Target="../customXml/item1.xml"/><Relationship Id="rId63" Type="http://schemas.openxmlformats.org/officeDocument/2006/relationships/numbering" Target="numbering.xml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header" Target="head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6v0NswdNgLROL4fP5xoM962w1Xw==">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878</Words>
  <Characters>5009</Characters>
  <Lines>41</Lines>
  <Paragraphs>11</Paragraphs>
  <TotalTime>0</TotalTime>
  <ScaleCrop>false</ScaleCrop>
  <LinksUpToDate>false</LinksUpToDate>
  <CharactersWithSpaces>5876</CharactersWithSpaces>
  <Application>WPS Office_11.2.0.11042_F1E327BC-269C-435d-A152-05C5408002CA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2022-01-31T04:08:00Z</dcterms:created>
  <dc:creator>hina</dc:creator>
  <cp:lastModifiedBy>hina</cp:lastModifiedBy>
  <dcterms:modified xsi:type="dcterms:W3CDTF">2022-03-29T06:37:05Z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1033-11.2.0.11042</vt:lpwstr>
  </property>
  <property fmtid="{D5CDD505-2E9C-101B-9397-08002B2CF9AE}" pid="3" name="ICV">
    <vt:lpwstr>8763C9CD1A264150AF656154CAAE6DC3</vt:lpwstr>
  </property>
</Properties>
</file>